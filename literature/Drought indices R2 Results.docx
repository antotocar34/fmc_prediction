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wmf" ContentType="image/x-wmf"/>
  <Override PartName="/word/media/image2.wmf" ContentType="image/x-wmf"/>
  <Override PartName="/word/media/image3.wmf" ContentType="image/x-wmf"/>
  <Override PartName="/word/media/image4.wmf" ContentType="image/x-wmf"/>
  <Override PartName="/word/media/image5.wmf" ContentType="image/x-wmf"/>
  <Override PartName="/word/media/image6.wmf" ContentType="image/x-wmf"/>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color w:val="auto"/>
          <w:u w:val="single"/>
          <w:del w:id="1" w:author="Unknown Author" w:date="2021-12-15T22:09:41Z"/>
        </w:rPr>
      </w:pPr>
      <w:del w:id="0" w:author="Unknown Author" w:date="2021-12-15T22:09:41Z">
        <w:r>
          <w:rPr>
            <w:color w:val="auto"/>
            <w:u w:val="single"/>
          </w:rPr>
          <w:delText>Appendix A: Supplementary material</w:delText>
        </w:r>
      </w:del>
    </w:p>
    <w:p>
      <w:pPr>
        <w:pStyle w:val="Normal"/>
        <w:rPr>
          <w:del w:id="6" w:author="Unknown Author" w:date="2021-12-15T22:09:41Z"/>
        </w:rPr>
      </w:pPr>
      <w:del w:id="2" w:author="Unknown Author" w:date="2021-12-15T22:09:41Z">
        <w:r>
          <w:rPr/>
          <w:drawing>
            <wp:inline distT="0" distB="0" distL="0" distR="0">
              <wp:extent cx="5486400" cy="365760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inline>
          </w:drawing>
        </w:r>
      </w:del>
      <w:del w:id="3" w:author="Unknown Author" w:date="2021-12-15T22:09:41Z">
        <w:r>
          <w:rPr>
            <w:bCs/>
            <w:u w:val="single"/>
          </w:rPr>
          <w:delText>Figure A1.</w:delText>
        </w:r>
      </w:del>
      <w:del w:id="4" w:author="Unknown Author" w:date="2021-12-15T22:09:41Z">
        <w:r>
          <w:rPr/>
          <w:delText xml:space="preserve"> Boxplot of live fuel moisture content (LFMC) samples for each studied species across sites for the 2000-2013 period. For each species boxplot shows: median (center line), first quartile (lower box bound), third quartile (upper box bound), outliers (circles), sample minimum excluding outliers (horizontal lower bar), and sample maximum excluding outliers (horizontal upper bar).</w:delText>
        </w:r>
      </w:del>
      <w:del w:id="5" w:author="Unknown Author" w:date="2021-12-15T22:09:41Z">
        <w:r>
          <w:rPr/>
          <w:drawing>
            <wp:inline distT="0" distB="0" distL="0" distR="0">
              <wp:extent cx="5664200" cy="5486400"/>
              <wp:effectExtent l="0" t="0" r="0" b="0"/>
              <wp:docPr id="2"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0" descr=""/>
                      <pic:cNvPicPr>
                        <a:picLocks noChangeAspect="1" noChangeArrowheads="1"/>
                      </pic:cNvPicPr>
                    </pic:nvPicPr>
                    <pic:blipFill>
                      <a:blip r:embed="rId3"/>
                      <a:stretch>
                        <a:fillRect/>
                      </a:stretch>
                    </pic:blipFill>
                    <pic:spPr bwMode="auto">
                      <a:xfrm>
                        <a:off x="0" y="0"/>
                        <a:ext cx="5664200" cy="5486400"/>
                      </a:xfrm>
                      <a:prstGeom prst="rect">
                        <a:avLst/>
                      </a:prstGeom>
                    </pic:spPr>
                  </pic:pic>
                </a:graphicData>
              </a:graphic>
            </wp:inline>
          </w:drawing>
        </w:r>
      </w:del>
      <w:r>
        <w:br w:type="page"/>
      </w:r>
    </w:p>
    <w:p>
      <w:pPr>
        <w:pStyle w:val="Normal"/>
        <w:rPr>
          <w:del w:id="13" w:author="Unknown Author" w:date="2021-12-15T22:09:41Z"/>
        </w:rPr>
      </w:pPr>
      <w:del w:id="7" w:author="Unknown Author" w:date="2021-12-15T22:09:41Z">
        <w:r>
          <w:rPr>
            <w:bCs/>
            <w:u w:val="single"/>
          </w:rPr>
          <w:delText>Figure A2</w:delText>
        </w:r>
      </w:del>
      <w:del w:id="8" w:author="Unknown Author" w:date="2021-12-15T22:09:41Z">
        <w:r>
          <w:rPr/>
          <w:delText xml:space="preserve">. Mean absolute error (MAE) from linear models between live fuel moisture content (LFMC) measurements and four drought indices for different group of species and individual studied species. In each case the coefficient on a </w:delText>
        </w:r>
      </w:del>
      <w:del w:id="9" w:author="Unknown Author" w:date="2021-12-15T22:09:41Z">
        <w:r>
          <w:rPr>
            <w:i/>
            <w:iCs/>
          </w:rPr>
          <w:delText>per-site</w:delText>
        </w:r>
      </w:del>
      <w:del w:id="10" w:author="Unknown Author" w:date="2021-12-15T22:09:41Z">
        <w:r>
          <w:rPr/>
          <w:delText xml:space="preserve"> and </w:delText>
        </w:r>
      </w:del>
      <w:del w:id="11" w:author="Unknown Author" w:date="2021-12-15T22:09:41Z">
        <w:r>
          <w:rPr>
            <w:i/>
            <w:iCs/>
          </w:rPr>
          <w:delText>multi-site</w:delText>
        </w:r>
      </w:del>
      <w:del w:id="12" w:author="Unknown Author" w:date="2021-12-15T22:09:41Z">
        <w:r>
          <w:rPr/>
          <w:delText xml:space="preserve"> basis are indicated. The number of site is indicated at the top-right of each subpanel (n) as well as the standard deviation (sd) and the measurement error (me) of the concerned LFMC sample for reference. </w:delText>
        </w:r>
      </w:del>
      <w:r>
        <w:br w:type="page"/>
      </w:r>
    </w:p>
    <w:p>
      <w:pPr>
        <w:pStyle w:val="Normal"/>
        <w:rPr>
          <w:del w:id="23" w:author="Unknown Author" w:date="2021-12-15T22:09:41Z"/>
        </w:rPr>
      </w:pPr>
      <w:del w:id="14" w:author="Unknown Author" w:date="2021-12-15T22:09:41Z">
        <w:r>
          <w:rPr/>
          <w:drawing>
            <wp:inline distT="0" distB="0" distL="0" distR="0">
              <wp:extent cx="5664200" cy="5486400"/>
              <wp:effectExtent l="0" t="0" r="0" b="0"/>
              <wp:docPr id="3"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 descr=""/>
                      <pic:cNvPicPr>
                        <a:picLocks noChangeAspect="1" noChangeArrowheads="1"/>
                      </pic:cNvPicPr>
                    </pic:nvPicPr>
                    <pic:blipFill>
                      <a:blip r:embed="rId4"/>
                      <a:stretch>
                        <a:fillRect/>
                      </a:stretch>
                    </pic:blipFill>
                    <pic:spPr bwMode="auto">
                      <a:xfrm>
                        <a:off x="0" y="0"/>
                        <a:ext cx="5664200" cy="5486400"/>
                      </a:xfrm>
                      <a:prstGeom prst="rect">
                        <a:avLst/>
                      </a:prstGeom>
                    </pic:spPr>
                  </pic:pic>
                </a:graphicData>
              </a:graphic>
            </wp:inline>
          </w:drawing>
        </w:r>
      </w:del>
      <w:del w:id="15" w:author="Unknown Author" w:date="2021-12-15T22:09:41Z">
        <w:r>
          <w:rPr>
            <w:bCs/>
            <w:u w:val="single"/>
          </w:rPr>
          <w:delText>Figure A3</w:delText>
        </w:r>
      </w:del>
      <w:del w:id="16" w:author="Unknown Author" w:date="2021-12-15T22:09:41Z">
        <w:r>
          <w:rPr/>
          <w:delText>. Determination coefficient (R</w:delText>
        </w:r>
      </w:del>
      <w:del w:id="17" w:author="Unknown Author" w:date="2021-12-15T22:09:41Z">
        <w:r>
          <w:rPr>
            <w:vertAlign w:val="superscript"/>
          </w:rPr>
          <w:delText>2</w:delText>
        </w:r>
      </w:del>
      <w:del w:id="18" w:author="Unknown Author" w:date="2021-12-15T22:09:41Z">
        <w:r>
          <w:rPr/>
          <w:delText xml:space="preserve">) from linear models between live fuel moisture content (LFMC) measurements and four drought indices for different groups of species and individual studied species. In each case the coefficient on a </w:delText>
        </w:r>
      </w:del>
      <w:del w:id="19" w:author="Unknown Author" w:date="2021-12-15T22:09:41Z">
        <w:r>
          <w:rPr>
            <w:i/>
            <w:iCs/>
          </w:rPr>
          <w:delText>per-site</w:delText>
        </w:r>
      </w:del>
      <w:del w:id="20" w:author="Unknown Author" w:date="2021-12-15T22:09:41Z">
        <w:r>
          <w:rPr/>
          <w:delText xml:space="preserve"> and </w:delText>
        </w:r>
      </w:del>
      <w:del w:id="21" w:author="Unknown Author" w:date="2021-12-15T22:09:41Z">
        <w:r>
          <w:rPr>
            <w:i/>
            <w:iCs/>
          </w:rPr>
          <w:delText>multi-site</w:delText>
        </w:r>
      </w:del>
      <w:del w:id="22" w:author="Unknown Author" w:date="2021-12-15T22:09:41Z">
        <w:r>
          <w:rPr/>
          <w:delText xml:space="preserve"> basis are indicated. The number of site is indicated at the top-right of each subpanel (n) as well as the standard deviation (sd) and the measurement error (me) of the concerned LFMC sample for reference. </w:delText>
        </w:r>
      </w:del>
      <w:r>
        <w:br w:type="page"/>
      </w:r>
    </w:p>
    <w:p>
      <w:pPr>
        <w:pStyle w:val="Normal"/>
        <w:rPr>
          <w:del w:id="28" w:author="Unknown Author" w:date="2021-12-15T22:09:41Z"/>
        </w:rPr>
      </w:pPr>
      <w:del w:id="24" w:author="Unknown Author" w:date="2021-12-15T22:09:41Z">
        <w:r>
          <w:rPr/>
          <w:delText xml:space="preserve"> </w:delText>
        </w:r>
      </w:del>
      <w:del w:id="25" w:author="Unknown Author" w:date="2021-12-15T22:09:41Z">
        <w:r>
          <w:rPr/>
          <w:drawing>
            <wp:inline distT="0" distB="0" distL="0" distR="0">
              <wp:extent cx="5664200" cy="4800600"/>
              <wp:effectExtent l="0" t="0" r="0" b="0"/>
              <wp:docPr id="4"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5" descr=""/>
                      <pic:cNvPicPr>
                        <a:picLocks noChangeAspect="1" noChangeArrowheads="1"/>
                      </pic:cNvPicPr>
                    </pic:nvPicPr>
                    <pic:blipFill>
                      <a:blip r:embed="rId5"/>
                      <a:stretch>
                        <a:fillRect/>
                      </a:stretch>
                    </pic:blipFill>
                    <pic:spPr bwMode="auto">
                      <a:xfrm>
                        <a:off x="0" y="0"/>
                        <a:ext cx="5664200" cy="4800600"/>
                      </a:xfrm>
                      <a:prstGeom prst="rect">
                        <a:avLst/>
                      </a:prstGeom>
                    </pic:spPr>
                  </pic:pic>
                </a:graphicData>
              </a:graphic>
            </wp:inline>
          </w:drawing>
        </w:r>
      </w:del>
      <w:del w:id="26" w:author="Unknown Author" w:date="2021-12-15T22:09:41Z">
        <w:r>
          <w:rPr>
            <w:u w:val="single"/>
          </w:rPr>
          <w:delText>Figure A4:</w:delText>
        </w:r>
      </w:del>
      <w:del w:id="27" w:author="Unknown Author" w:date="2021-12-15T22:09:41Z">
        <w:r>
          <w:rPr/>
          <w:delText xml:space="preserve"> Area under the roc curve (AUC) for logistic models for various LFMC thresholds. ranging between 40 and 100 %. for four drought indices. AUC were computed for different group of species and individual studied species. In each case, logistic models were computed on a LFMC dataset consisting from all site*species combinations. The vertical dotted line on each plot indicates the 79 % LFMC threshold for which further per site analysis were performed (see Fig. 5 in main text) </w:delText>
        </w:r>
      </w:del>
      <w:r>
        <w:br w:type="page"/>
      </w:r>
    </w:p>
    <w:p>
      <w:pPr>
        <w:pStyle w:val="Normal"/>
        <w:rPr>
          <w:del w:id="30" w:author="Unknown Author" w:date="2021-12-15T22:09:41Z"/>
        </w:rPr>
      </w:pPr>
      <w:del w:id="29" w:author="Unknown Author" w:date="2021-12-15T22:09:41Z">
        <w:r>
          <w:rPr/>
          <w:drawing>
            <wp:inline distT="0" distB="0" distL="0" distR="0">
              <wp:extent cx="5664200" cy="5486400"/>
              <wp:effectExtent l="0" t="0" r="0" b="0"/>
              <wp:docPr id="5"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9" descr=""/>
                      <pic:cNvPicPr>
                        <a:picLocks noChangeAspect="1" noChangeArrowheads="1"/>
                      </pic:cNvPicPr>
                    </pic:nvPicPr>
                    <pic:blipFill>
                      <a:blip r:embed="rId6"/>
                      <a:stretch>
                        <a:fillRect/>
                      </a:stretch>
                    </pic:blipFill>
                    <pic:spPr bwMode="auto">
                      <a:xfrm>
                        <a:off x="0" y="0"/>
                        <a:ext cx="5664200" cy="5486400"/>
                      </a:xfrm>
                      <a:prstGeom prst="rect">
                        <a:avLst/>
                      </a:prstGeom>
                    </pic:spPr>
                  </pic:pic>
                </a:graphicData>
              </a:graphic>
            </wp:inline>
          </w:drawing>
        </w:r>
      </w:del>
    </w:p>
    <w:p>
      <w:pPr>
        <w:pStyle w:val="Normal"/>
        <w:rPr>
          <w:del w:id="39" w:author="Unknown Author" w:date="2021-12-15T22:09:41Z"/>
        </w:rPr>
      </w:pPr>
      <w:del w:id="31" w:author="Unknown Author" w:date="2021-12-15T22:09:41Z">
        <w:r>
          <w:rPr>
            <w:u w:val="single"/>
          </w:rPr>
          <w:delText xml:space="preserve">Figure A5: </w:delText>
        </w:r>
      </w:del>
      <w:del w:id="32" w:author="Unknown Author" w:date="2021-12-15T22:09:41Z">
        <w:r>
          <w:rPr/>
          <w:delText>Commission error of logistic models predicting the 79% threshold of leaf fuel moisture content (LFMC) for four meteorological drought indices (DC, DMC, KBDI and RWC</w:delText>
        </w:r>
      </w:del>
      <w:del w:id="33" w:author="Unknown Author" w:date="2021-12-15T22:09:41Z">
        <w:r>
          <w:rPr>
            <w:vertAlign w:val="subscript"/>
          </w:rPr>
          <w:delText>H</w:delText>
        </w:r>
      </w:del>
      <w:del w:id="34" w:author="Unknown Author" w:date="2021-12-15T22:09:41Z">
        <w:r>
          <w:rPr/>
          <w:delText xml:space="preserve">). Commission errors are computed for different group of species and individual studied species. In each case the coefficient on a </w:delText>
        </w:r>
      </w:del>
      <w:del w:id="35" w:author="Unknown Author" w:date="2021-12-15T22:09:41Z">
        <w:r>
          <w:rPr>
            <w:iCs/>
          </w:rPr>
          <w:delText>per-site</w:delText>
        </w:r>
      </w:del>
      <w:del w:id="36" w:author="Unknown Author" w:date="2021-12-15T22:09:41Z">
        <w:r>
          <w:rPr/>
          <w:delText xml:space="preserve"> and </w:delText>
        </w:r>
      </w:del>
      <w:del w:id="37" w:author="Unknown Author" w:date="2021-12-15T22:09:41Z">
        <w:r>
          <w:rPr>
            <w:iCs/>
          </w:rPr>
          <w:delText>multi-site</w:delText>
        </w:r>
      </w:del>
      <w:del w:id="38" w:author="Unknown Author" w:date="2021-12-15T22:09:41Z">
        <w:r>
          <w:rPr/>
          <w:delText xml:space="preserve"> basis are indicated. The number of sites is indicated at the top-right of each subpanel (n). </w:delText>
        </w:r>
      </w:del>
    </w:p>
    <w:p>
      <w:pPr>
        <w:pStyle w:val="Normal"/>
        <w:spacing w:lineRule="auto" w:line="240"/>
        <w:jc w:val="left"/>
        <w:rPr>
          <w:del w:id="41" w:author="Unknown Author" w:date="2021-12-15T22:09:41Z"/>
        </w:rPr>
      </w:pPr>
      <w:del w:id="40" w:author="Unknown Author" w:date="2021-12-15T22:09:41Z">
        <w:r>
          <w:rPr/>
        </w:r>
      </w:del>
    </w:p>
    <w:p>
      <w:pPr>
        <w:pStyle w:val="Normal"/>
        <w:spacing w:lineRule="auto" w:line="240"/>
        <w:jc w:val="left"/>
        <w:rPr>
          <w:u w:val="single"/>
          <w:del w:id="43" w:author="Unknown Author" w:date="2021-12-15T22:09:41Z"/>
        </w:rPr>
      </w:pPr>
      <w:del w:id="42" w:author="Unknown Author" w:date="2021-12-15T22:09:41Z">
        <w:r>
          <w:rPr>
            <w:u w:val="single"/>
          </w:rPr>
        </w:r>
      </w:del>
      <w:r>
        <w:br w:type="page"/>
      </w:r>
    </w:p>
    <w:p>
      <w:pPr>
        <w:sectPr>
          <w:type w:val="nextPage"/>
          <w:pgSz w:orient="landscape" w:w="16838" w:h="11906"/>
          <w:pgMar w:left="1417" w:right="1417" w:header="0" w:top="1417" w:footer="0" w:bottom="1417" w:gutter="0"/>
          <w:lnNumType w:countBy="1" w:restart="continuous" w:distance="283"/>
          <w:pgNumType w:fmt="decimal"/>
          <w:formProt w:val="false"/>
          <w:textDirection w:val="lrTb"/>
          <w:docGrid w:type="default" w:linePitch="360" w:charSpace="0"/>
        </w:sectPr>
        <w:pStyle w:val="Normal"/>
        <w:rPr>
          <w:del w:id="54" w:author="Unknown Author" w:date="2021-12-15T22:09:41Z"/>
        </w:rPr>
      </w:pPr>
      <w:del w:id="44" w:author="Unknown Author" w:date="2021-12-15T22:09:41Z">
        <w:r>
          <w:rPr/>
          <w:delText xml:space="preserve"> </w:delText>
        </w:r>
      </w:del>
      <w:del w:id="45" w:author="Unknown Author" w:date="2021-12-15T22:09:41Z">
        <w:r>
          <w:rPr/>
          <w:drawing>
            <wp:inline distT="0" distB="0" distL="0" distR="0">
              <wp:extent cx="5664200" cy="5486400"/>
              <wp:effectExtent l="0" t="0" r="0" b="0"/>
              <wp:docPr id="6"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7" descr=""/>
                      <pic:cNvPicPr>
                        <a:picLocks noChangeAspect="1" noChangeArrowheads="1"/>
                      </pic:cNvPicPr>
                    </pic:nvPicPr>
                    <pic:blipFill>
                      <a:blip r:embed="rId7"/>
                      <a:stretch>
                        <a:fillRect/>
                      </a:stretch>
                    </pic:blipFill>
                    <pic:spPr bwMode="auto">
                      <a:xfrm>
                        <a:off x="0" y="0"/>
                        <a:ext cx="5664200" cy="5486400"/>
                      </a:xfrm>
                      <a:prstGeom prst="rect">
                        <a:avLst/>
                      </a:prstGeom>
                    </pic:spPr>
                  </pic:pic>
                </a:graphicData>
              </a:graphic>
            </wp:inline>
          </w:drawing>
        </w:r>
      </w:del>
      <w:del w:id="46" w:author="Unknown Author" w:date="2021-12-15T22:09:41Z">
        <w:r>
          <w:rPr>
            <w:u w:val="single"/>
          </w:rPr>
          <w:delText xml:space="preserve">Figure A6: </w:delText>
        </w:r>
      </w:del>
      <w:del w:id="47" w:author="Unknown Author" w:date="2021-12-15T22:09:41Z">
        <w:r>
          <w:rPr/>
          <w:delText>Omission error of logistic models predicting the 79% threshold of leaf fuel moisture content (LFMC) for four meteorological drought indices (DC, DMC, KBDI and RWC</w:delText>
        </w:r>
      </w:del>
      <w:del w:id="48" w:author="Unknown Author" w:date="2021-12-15T22:09:41Z">
        <w:r>
          <w:rPr>
            <w:vertAlign w:val="subscript"/>
          </w:rPr>
          <w:delText>H</w:delText>
        </w:r>
      </w:del>
      <w:del w:id="49" w:author="Unknown Author" w:date="2021-12-15T22:09:41Z">
        <w:r>
          <w:rPr/>
          <w:delText xml:space="preserve">). Omission errors are computed for different group of species and individual studied species. In each case the coefficient on a </w:delText>
        </w:r>
      </w:del>
      <w:del w:id="50" w:author="Unknown Author" w:date="2021-12-15T22:09:41Z">
        <w:r>
          <w:rPr>
            <w:iCs/>
          </w:rPr>
          <w:delText>per-site</w:delText>
        </w:r>
      </w:del>
      <w:del w:id="51" w:author="Unknown Author" w:date="2021-12-15T22:09:41Z">
        <w:r>
          <w:rPr/>
          <w:delText xml:space="preserve"> and </w:delText>
        </w:r>
      </w:del>
      <w:del w:id="52" w:author="Unknown Author" w:date="2021-12-15T22:09:41Z">
        <w:r>
          <w:rPr>
            <w:iCs/>
          </w:rPr>
          <w:delText>multi-site</w:delText>
        </w:r>
      </w:del>
      <w:del w:id="53" w:author="Unknown Author" w:date="2021-12-15T22:09:41Z">
        <w:r>
          <w:rPr/>
          <w:delText xml:space="preserve"> basis are indicated. The number of sites is indicated at the top-right of each subpanel (n). </w:delText>
        </w:r>
      </w:del>
    </w:p>
    <w:p>
      <w:pPr>
        <w:pStyle w:val="Normal"/>
        <w:rPr>
          <w:del w:id="56" w:author="Unknown Author" w:date="2021-12-15T22:09:41Z"/>
        </w:rPr>
      </w:pPr>
      <w:del w:id="55" w:author="Unknown Author" w:date="2021-12-15T22:09:41Z">
        <w:r>
          <w:rPr/>
          <w:delText>Table A1: Statistical spearman rank correlation between drought indices across all site*species combinations (n = 8,544 observations)</w:delText>
        </w:r>
      </w:del>
    </w:p>
    <w:p>
      <w:pPr>
        <w:pStyle w:val="Normal"/>
        <w:spacing w:lineRule="auto" w:line="240" w:before="0" w:after="0"/>
        <w:jc w:val="left"/>
        <w:rPr>
          <w:u w:val="single"/>
          <w:del w:id="58" w:author="Unknown Author" w:date="2021-12-15T22:09:41Z"/>
        </w:rPr>
      </w:pPr>
      <w:del w:id="57" w:author="Unknown Author" w:date="2021-12-15T22:09:41Z">
        <w:r>
          <w:rPr>
            <w:u w:val="single"/>
          </w:rPr>
        </w:r>
      </w:del>
    </w:p>
    <w:tbl>
      <w:tblPr>
        <w:tblW w:w="9060" w:type="dxa"/>
        <w:jc w:val="left"/>
        <w:tblInd w:w="0" w:type="dxa"/>
        <w:tblCellMar>
          <w:top w:w="0" w:type="dxa"/>
          <w:left w:w="70" w:type="dxa"/>
          <w:bottom w:w="0" w:type="dxa"/>
          <w:right w:w="70" w:type="dxa"/>
        </w:tblCellMar>
        <w:tblLook w:val="04a0" w:noHBand="0" w:noVBand="1" w:firstColumn="1" w:lastRow="0" w:lastColumn="0" w:firstRow="1"/>
      </w:tblPr>
      <w:tblGrid>
        <w:gridCol w:w="2699"/>
        <w:gridCol w:w="1060"/>
        <w:gridCol w:w="1060"/>
        <w:gridCol w:w="1060"/>
        <w:gridCol w:w="1060"/>
        <w:gridCol w:w="1060"/>
        <w:gridCol w:w="1060"/>
      </w:tblGrid>
      <w:tr>
        <w:trPr>
          <w:trHeight w:val="320" w:hRule="atLeast"/>
        </w:trPr>
        <w:tc>
          <w:tcPr>
            <w:tcW w:w="2699"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del w:id="60" w:author="Unknown Author" w:date="2021-12-15T22:09:41Z"/>
              </w:rPr>
            </w:pPr>
            <w:del w:id="59" w:author="Unknown Author" w:date="2021-12-15T22:09:41Z">
              <w:r>
                <w:rPr>
                  <w:rFonts w:eastAsia="Times New Roman" w:cs="Arial" w:ascii="Arial" w:hAnsi="Arial"/>
                  <w:b/>
                  <w:bCs/>
                  <w:sz w:val="20"/>
                  <w:szCs w:val="20"/>
                </w:rPr>
                <w:delText> </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63" w:author="Unknown Author" w:date="2021-12-15T22:09:41Z"/>
              </w:rPr>
            </w:pPr>
            <w:del w:id="61" w:author="Unknown Author" w:date="2021-12-15T22:09:41Z">
              <w:r>
                <w:rPr>
                  <w:rFonts w:eastAsia="Times New Roman" w:cs="Arial" w:ascii="Arial" w:hAnsi="Arial"/>
                  <w:b/>
                  <w:bCs/>
                  <w:sz w:val="20"/>
                  <w:szCs w:val="20"/>
                  <w:lang w:val="fr-FR"/>
                </w:rPr>
                <w:delText>RWC</w:delText>
              </w:r>
            </w:del>
            <w:del w:id="62" w:author="Unknown Author" w:date="2021-12-15T22:09:41Z">
              <w:r>
                <w:rPr>
                  <w:rFonts w:eastAsia="Times New Roman" w:cs="Arial" w:ascii="Arial" w:hAnsi="Arial"/>
                  <w:b/>
                  <w:bCs/>
                  <w:sz w:val="20"/>
                  <w:szCs w:val="20"/>
                  <w:vertAlign w:val="subscript"/>
                  <w:lang w:val="fr-FR"/>
                </w:rPr>
                <w:delText>H</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66" w:author="Unknown Author" w:date="2021-12-15T22:09:41Z"/>
              </w:rPr>
            </w:pPr>
            <w:del w:id="64" w:author="Unknown Author" w:date="2021-12-15T22:09:41Z">
              <w:r>
                <w:rPr>
                  <w:rFonts w:eastAsia="Times New Roman" w:cs="Arial" w:ascii="Arial" w:hAnsi="Arial"/>
                  <w:b/>
                  <w:bCs/>
                  <w:sz w:val="20"/>
                  <w:szCs w:val="20"/>
                  <w:lang w:val="fr-FR"/>
                </w:rPr>
                <w:delText>RWC</w:delText>
              </w:r>
            </w:del>
            <w:del w:id="65" w:author="Unknown Author" w:date="2021-12-15T22:09:41Z">
              <w:r>
                <w:rPr>
                  <w:rFonts w:eastAsia="Times New Roman" w:cs="Arial" w:ascii="Arial" w:hAnsi="Arial"/>
                  <w:b/>
                  <w:bCs/>
                  <w:sz w:val="20"/>
                  <w:szCs w:val="20"/>
                  <w:vertAlign w:val="subscript"/>
                  <w:lang w:val="fr-FR"/>
                </w:rPr>
                <w:delText>L</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68" w:author="Unknown Author" w:date="2021-12-15T22:09:41Z"/>
              </w:rPr>
            </w:pPr>
            <w:del w:id="67" w:author="Unknown Author" w:date="2021-12-15T22:09:41Z">
              <w:r>
                <w:rPr>
                  <w:rFonts w:eastAsia="Times New Roman" w:cs="Arial" w:ascii="Arial" w:hAnsi="Arial"/>
                  <w:b/>
                  <w:bCs/>
                  <w:sz w:val="20"/>
                  <w:szCs w:val="20"/>
                  <w:lang w:val="fr-FR"/>
                </w:rPr>
                <w:delText>DC</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70" w:author="Unknown Author" w:date="2021-12-15T22:09:41Z"/>
              </w:rPr>
            </w:pPr>
            <w:del w:id="69" w:author="Unknown Author" w:date="2021-12-15T22:09:41Z">
              <w:r>
                <w:rPr>
                  <w:rFonts w:eastAsia="Times New Roman" w:cs="Arial" w:ascii="Arial" w:hAnsi="Arial"/>
                  <w:b/>
                  <w:bCs/>
                  <w:sz w:val="20"/>
                  <w:szCs w:val="20"/>
                  <w:lang w:val="fr-FR"/>
                </w:rPr>
                <w:delText>DMC</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72" w:author="Unknown Author" w:date="2021-12-15T22:09:41Z"/>
              </w:rPr>
            </w:pPr>
            <w:del w:id="71" w:author="Unknown Author" w:date="2021-12-15T22:09:41Z">
              <w:r>
                <w:rPr>
                  <w:rFonts w:eastAsia="Times New Roman" w:cs="Arial" w:ascii="Arial" w:hAnsi="Arial"/>
                  <w:b/>
                  <w:bCs/>
                  <w:sz w:val="20"/>
                  <w:szCs w:val="20"/>
                  <w:lang w:val="fr-FR"/>
                </w:rPr>
                <w:delText>KBDI</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bCs/>
                <w:sz w:val="20"/>
                <w:szCs w:val="20"/>
                <w:lang w:val="fr-FR"/>
                <w:del w:id="74" w:author="Unknown Author" w:date="2021-12-15T22:09:41Z"/>
              </w:rPr>
            </w:pPr>
            <w:del w:id="73" w:author="Unknown Author" w:date="2021-12-15T22:09:41Z">
              <w:r>
                <w:rPr>
                  <w:rFonts w:eastAsia="Times New Roman" w:cs="Arial" w:ascii="Arial" w:hAnsi="Arial"/>
                  <w:b/>
                  <w:bCs/>
                  <w:sz w:val="20"/>
                  <w:szCs w:val="20"/>
                  <w:lang w:val="fr-FR"/>
                </w:rPr>
                <w:delText>NI</w:delText>
              </w:r>
            </w:del>
          </w:p>
        </w:tc>
      </w:tr>
      <w:tr>
        <w:trPr>
          <w:trHeight w:val="320" w:hRule="atLeast"/>
        </w:trPr>
        <w:tc>
          <w:tcPr>
            <w:tcW w:w="2699"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77" w:author="Unknown Author" w:date="2021-12-15T22:09:41Z"/>
              </w:rPr>
            </w:pPr>
            <w:del w:id="75" w:author="Unknown Author" w:date="2021-12-15T22:09:41Z">
              <w:r>
                <w:rPr>
                  <w:rFonts w:eastAsia="Times New Roman" w:cs="Arial" w:ascii="Arial" w:hAnsi="Arial"/>
                  <w:b/>
                  <w:bCs/>
                  <w:sz w:val="20"/>
                  <w:szCs w:val="20"/>
                  <w:lang w:val="fr-FR"/>
                </w:rPr>
                <w:delText>RWC</w:delText>
              </w:r>
            </w:del>
            <w:del w:id="76" w:author="Unknown Author" w:date="2021-12-15T22:09:41Z">
              <w:r>
                <w:rPr>
                  <w:rFonts w:eastAsia="Times New Roman" w:cs="Arial" w:ascii="Arial" w:hAnsi="Arial"/>
                  <w:b/>
                  <w:bCs/>
                  <w:sz w:val="20"/>
                  <w:szCs w:val="20"/>
                  <w:vertAlign w:val="subscript"/>
                  <w:lang w:val="fr-FR"/>
                </w:rPr>
                <w:delText>H</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i/>
                <w:i/>
                <w:iCs/>
                <w:sz w:val="20"/>
                <w:szCs w:val="20"/>
                <w:lang w:val="fr-FR"/>
                <w:del w:id="79" w:author="Unknown Author" w:date="2021-12-15T22:09:41Z"/>
              </w:rPr>
            </w:pPr>
            <w:del w:id="78" w:author="Unknown Author" w:date="2021-12-15T22:09:41Z">
              <w:r>
                <w:rPr>
                  <w:rFonts w:eastAsia="Times New Roman" w:cs="Arial" w:ascii="Arial" w:hAnsi="Arial"/>
                  <w:i/>
                  <w:iCs/>
                  <w:sz w:val="20"/>
                  <w:szCs w:val="20"/>
                  <w:lang w:val="fr-FR"/>
                </w:rPr>
                <w:delText>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81" w:author="Unknown Author" w:date="2021-12-15T22:09:41Z"/>
              </w:rPr>
            </w:pPr>
            <w:del w:id="80"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83" w:author="Unknown Author" w:date="2021-12-15T22:09:41Z"/>
              </w:rPr>
            </w:pPr>
            <w:del w:id="82"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85" w:author="Unknown Author" w:date="2021-12-15T22:09:41Z"/>
              </w:rPr>
            </w:pPr>
            <w:del w:id="84"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87" w:author="Unknown Author" w:date="2021-12-15T22:09:41Z"/>
              </w:rPr>
            </w:pPr>
            <w:del w:id="86"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89" w:author="Unknown Author" w:date="2021-12-15T22:09:41Z"/>
              </w:rPr>
            </w:pPr>
            <w:del w:id="88" w:author="Unknown Author" w:date="2021-12-15T22:09:41Z">
              <w:r>
                <w:rPr>
                  <w:rFonts w:eastAsia="Times New Roman" w:cs="Arial" w:ascii="Arial" w:hAnsi="Arial"/>
                  <w:sz w:val="20"/>
                  <w:szCs w:val="20"/>
                  <w:lang w:val="fr-FR"/>
                </w:rPr>
                <w:delText>-</w:delText>
              </w:r>
            </w:del>
          </w:p>
        </w:tc>
      </w:tr>
      <w:tr>
        <w:trPr>
          <w:trHeight w:val="320" w:hRule="atLeast"/>
        </w:trPr>
        <w:tc>
          <w:tcPr>
            <w:tcW w:w="2699" w:type="dxa"/>
            <w:tcBorders/>
            <w:shd w:color="auto" w:fill="auto" w:val="clear"/>
            <w:vAlign w:val="center"/>
          </w:tcPr>
          <w:p>
            <w:pPr>
              <w:pStyle w:val="Normal"/>
              <w:spacing w:lineRule="auto" w:line="240" w:before="0" w:after="0"/>
              <w:jc w:val="left"/>
              <w:rPr>
                <w:rFonts w:ascii="Arial" w:hAnsi="Arial" w:eastAsia="Times New Roman" w:cs="Arial"/>
                <w:sz w:val="20"/>
                <w:szCs w:val="20"/>
                <w:del w:id="92" w:author="Unknown Author" w:date="2021-12-15T22:09:41Z"/>
              </w:rPr>
            </w:pPr>
            <w:del w:id="90" w:author="Unknown Author" w:date="2021-12-15T22:09:41Z">
              <w:r>
                <w:rPr>
                  <w:rFonts w:eastAsia="Times New Roman" w:cs="Arial" w:ascii="Arial" w:hAnsi="Arial"/>
                  <w:b/>
                  <w:bCs/>
                  <w:sz w:val="20"/>
                  <w:szCs w:val="20"/>
                  <w:lang w:val="fr-FR"/>
                </w:rPr>
                <w:delText>RWC</w:delText>
              </w:r>
            </w:del>
            <w:del w:id="91" w:author="Unknown Author" w:date="2021-12-15T22:09:41Z">
              <w:r>
                <w:rPr>
                  <w:rFonts w:eastAsia="Times New Roman" w:cs="Arial" w:ascii="Arial" w:hAnsi="Arial"/>
                  <w:b/>
                  <w:bCs/>
                  <w:sz w:val="20"/>
                  <w:szCs w:val="20"/>
                  <w:vertAlign w:val="subscript"/>
                  <w:lang w:val="fr-FR"/>
                </w:rPr>
                <w:delText>L</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bCs/>
                <w:i/>
                <w:i/>
                <w:iCs/>
                <w:sz w:val="20"/>
                <w:szCs w:val="20"/>
                <w:lang w:val="fr-FR"/>
                <w:del w:id="94" w:author="Unknown Author" w:date="2021-12-15T22:09:41Z"/>
              </w:rPr>
            </w:pPr>
            <w:del w:id="93" w:author="Unknown Author" w:date="2021-12-15T22:09:41Z">
              <w:r>
                <w:rPr>
                  <w:rFonts w:eastAsia="Times New Roman" w:cs="Arial" w:ascii="Arial" w:hAnsi="Arial"/>
                  <w:b/>
                  <w:bCs/>
                  <w:i/>
                  <w:iCs/>
                  <w:sz w:val="20"/>
                  <w:szCs w:val="20"/>
                  <w:lang w:val="fr-FR"/>
                </w:rPr>
                <w:delText>0.913</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bCs/>
                <w:i/>
                <w:i/>
                <w:iCs/>
                <w:sz w:val="20"/>
                <w:szCs w:val="20"/>
                <w:lang w:val="fr-FR"/>
                <w:del w:id="96" w:author="Unknown Author" w:date="2021-12-15T22:09:41Z"/>
              </w:rPr>
            </w:pPr>
            <w:del w:id="95" w:author="Unknown Author" w:date="2021-12-15T22:09:41Z">
              <w:r>
                <w:rPr>
                  <w:rFonts w:eastAsia="Times New Roman" w:cs="Arial" w:ascii="Arial" w:hAnsi="Arial"/>
                  <w:b/>
                  <w:bCs/>
                  <w:i/>
                  <w:iCs/>
                  <w:sz w:val="20"/>
                  <w:szCs w:val="20"/>
                  <w:lang w:val="fr-FR"/>
                </w:rPr>
                <w:delText>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i/>
                <w:i/>
                <w:iCs/>
                <w:sz w:val="20"/>
                <w:szCs w:val="20"/>
                <w:lang w:val="fr-FR"/>
                <w:del w:id="98" w:author="Unknown Author" w:date="2021-12-15T22:09:41Z"/>
              </w:rPr>
            </w:pPr>
            <w:del w:id="97" w:author="Unknown Author" w:date="2021-12-15T22:09:41Z">
              <w:r>
                <w:rPr>
                  <w:rFonts w:eastAsia="Times New Roman" w:cs="Arial" w:ascii="Arial" w:hAnsi="Arial"/>
                  <w:i/>
                  <w:iCs/>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00" w:author="Unknown Author" w:date="2021-12-15T22:09:41Z"/>
              </w:rPr>
            </w:pPr>
            <w:del w:id="99"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02" w:author="Unknown Author" w:date="2021-12-15T22:09:41Z"/>
              </w:rPr>
            </w:pPr>
            <w:del w:id="101"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04" w:author="Unknown Author" w:date="2021-12-15T22:09:41Z"/>
              </w:rPr>
            </w:pPr>
            <w:del w:id="103" w:author="Unknown Author" w:date="2021-12-15T22:09:41Z">
              <w:r>
                <w:rPr>
                  <w:rFonts w:eastAsia="Times New Roman" w:cs="Arial" w:ascii="Arial" w:hAnsi="Arial"/>
                  <w:sz w:val="20"/>
                  <w:szCs w:val="20"/>
                  <w:lang w:val="fr-FR"/>
                </w:rPr>
                <w:delText>-</w:delText>
              </w:r>
            </w:del>
          </w:p>
        </w:tc>
      </w:tr>
      <w:tr>
        <w:trPr>
          <w:trHeight w:val="320" w:hRule="atLeast"/>
        </w:trPr>
        <w:tc>
          <w:tcPr>
            <w:tcW w:w="2699" w:type="dxa"/>
            <w:tcBorders/>
            <w:shd w:color="auto" w:fill="auto" w:val="clear"/>
            <w:vAlign w:val="center"/>
          </w:tcPr>
          <w:p>
            <w:pPr>
              <w:pStyle w:val="Normal"/>
              <w:spacing w:lineRule="auto" w:line="240" w:before="0" w:after="0"/>
              <w:jc w:val="left"/>
              <w:rPr>
                <w:rFonts w:ascii="Arial" w:hAnsi="Arial" w:eastAsia="Times New Roman" w:cs="Arial"/>
                <w:sz w:val="20"/>
                <w:szCs w:val="20"/>
                <w:del w:id="106" w:author="Unknown Author" w:date="2021-12-15T22:09:41Z"/>
              </w:rPr>
            </w:pPr>
            <w:del w:id="105" w:author="Unknown Author" w:date="2021-12-15T22:09:41Z">
              <w:r>
                <w:rPr>
                  <w:rFonts w:eastAsia="Times New Roman" w:cs="Arial" w:ascii="Arial" w:hAnsi="Arial"/>
                  <w:b/>
                  <w:bCs/>
                  <w:sz w:val="20"/>
                  <w:szCs w:val="20"/>
                  <w:lang w:val="fr-FR"/>
                </w:rPr>
                <w:delText>DC</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sz w:val="20"/>
                <w:szCs w:val="20"/>
                <w:lang w:val="fr-FR"/>
                <w:del w:id="108" w:author="Unknown Author" w:date="2021-12-15T22:09:41Z"/>
              </w:rPr>
            </w:pPr>
            <w:del w:id="107" w:author="Unknown Author" w:date="2021-12-15T22:09:41Z">
              <w:r>
                <w:rPr>
                  <w:rFonts w:eastAsia="Times New Roman" w:cs="Arial" w:ascii="Arial" w:hAnsi="Arial"/>
                  <w:b/>
                  <w:sz w:val="20"/>
                  <w:szCs w:val="20"/>
                  <w:lang w:val="fr-FR"/>
                </w:rPr>
                <w:delText>0.915</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10" w:author="Unknown Author" w:date="2021-12-15T22:09:41Z"/>
              </w:rPr>
            </w:pPr>
            <w:del w:id="109" w:author="Unknown Author" w:date="2021-12-15T22:09:41Z">
              <w:r>
                <w:rPr>
                  <w:rFonts w:eastAsia="Times New Roman" w:cs="Arial" w:ascii="Arial" w:hAnsi="Arial"/>
                  <w:sz w:val="20"/>
                  <w:szCs w:val="20"/>
                  <w:lang w:val="fr-FR"/>
                </w:rPr>
                <w:delText>0.357</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12" w:author="Unknown Author" w:date="2021-12-15T22:09:41Z"/>
              </w:rPr>
            </w:pPr>
            <w:del w:id="111" w:author="Unknown Author" w:date="2021-12-15T22:09:41Z">
              <w:r>
                <w:rPr>
                  <w:rFonts w:eastAsia="Times New Roman" w:cs="Arial" w:ascii="Arial" w:hAnsi="Arial"/>
                  <w:sz w:val="20"/>
                  <w:szCs w:val="20"/>
                  <w:lang w:val="fr-FR"/>
                </w:rPr>
                <w:delText>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14" w:author="Unknown Author" w:date="2021-12-15T22:09:41Z"/>
              </w:rPr>
            </w:pPr>
            <w:del w:id="113"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16" w:author="Unknown Author" w:date="2021-12-15T22:09:41Z"/>
              </w:rPr>
            </w:pPr>
            <w:del w:id="115"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18" w:author="Unknown Author" w:date="2021-12-15T22:09:41Z"/>
              </w:rPr>
            </w:pPr>
            <w:del w:id="117" w:author="Unknown Author" w:date="2021-12-15T22:09:41Z">
              <w:r>
                <w:rPr>
                  <w:rFonts w:eastAsia="Times New Roman" w:cs="Arial" w:ascii="Arial" w:hAnsi="Arial"/>
                  <w:sz w:val="20"/>
                  <w:szCs w:val="20"/>
                  <w:lang w:val="fr-FR"/>
                </w:rPr>
                <w:delText>-</w:delText>
              </w:r>
            </w:del>
          </w:p>
        </w:tc>
      </w:tr>
      <w:tr>
        <w:trPr>
          <w:trHeight w:val="320" w:hRule="atLeast"/>
        </w:trPr>
        <w:tc>
          <w:tcPr>
            <w:tcW w:w="2699" w:type="dxa"/>
            <w:tcBorders/>
            <w:shd w:color="auto" w:fill="auto" w:val="clear"/>
            <w:vAlign w:val="center"/>
          </w:tcPr>
          <w:p>
            <w:pPr>
              <w:pStyle w:val="Normal"/>
              <w:spacing w:lineRule="auto" w:line="240" w:before="0" w:after="0"/>
              <w:jc w:val="left"/>
              <w:rPr>
                <w:rFonts w:ascii="Arial" w:hAnsi="Arial" w:eastAsia="Times New Roman" w:cs="Arial"/>
                <w:i/>
                <w:i/>
                <w:iCs/>
                <w:sz w:val="20"/>
                <w:szCs w:val="20"/>
                <w:lang w:val="fr-FR"/>
                <w:del w:id="120" w:author="Unknown Author" w:date="2021-12-15T22:09:41Z"/>
              </w:rPr>
            </w:pPr>
            <w:del w:id="119" w:author="Unknown Author" w:date="2021-12-15T22:09:41Z">
              <w:r>
                <w:rPr>
                  <w:rFonts w:eastAsia="Times New Roman" w:cs="Arial" w:ascii="Arial" w:hAnsi="Arial"/>
                  <w:b/>
                  <w:bCs/>
                  <w:sz w:val="20"/>
                  <w:szCs w:val="20"/>
                  <w:lang w:val="fr-FR"/>
                </w:rPr>
                <w:delText>DMC</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bCs/>
                <w:i/>
                <w:i/>
                <w:iCs/>
                <w:sz w:val="20"/>
                <w:szCs w:val="20"/>
                <w:lang w:val="fr-FR"/>
                <w:del w:id="122" w:author="Unknown Author" w:date="2021-12-15T22:09:41Z"/>
              </w:rPr>
            </w:pPr>
            <w:del w:id="121" w:author="Unknown Author" w:date="2021-12-15T22:09:41Z">
              <w:r>
                <w:rPr>
                  <w:rFonts w:eastAsia="Times New Roman" w:cs="Arial" w:ascii="Arial" w:hAnsi="Arial"/>
                  <w:b/>
                  <w:bCs/>
                  <w:i/>
                  <w:iCs/>
                  <w:sz w:val="20"/>
                  <w:szCs w:val="20"/>
                  <w:lang w:val="fr-FR"/>
                </w:rPr>
                <w:delText>0.740</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bCs/>
                <w:i/>
                <w:i/>
                <w:iCs/>
                <w:sz w:val="20"/>
                <w:szCs w:val="20"/>
                <w:lang w:val="fr-FR"/>
                <w:del w:id="124" w:author="Unknown Author" w:date="2021-12-15T22:09:41Z"/>
              </w:rPr>
            </w:pPr>
            <w:del w:id="123" w:author="Unknown Author" w:date="2021-12-15T22:09:41Z">
              <w:r>
                <w:rPr>
                  <w:rFonts w:eastAsia="Times New Roman" w:cs="Arial" w:ascii="Arial" w:hAnsi="Arial"/>
                  <w:b/>
                  <w:bCs/>
                  <w:i/>
                  <w:iCs/>
                  <w:sz w:val="20"/>
                  <w:szCs w:val="20"/>
                  <w:lang w:val="fr-FR"/>
                </w:rPr>
                <w:delText>0.660</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bCs/>
                <w:i/>
                <w:i/>
                <w:iCs/>
                <w:sz w:val="20"/>
                <w:szCs w:val="20"/>
                <w:lang w:val="fr-FR"/>
                <w:del w:id="126" w:author="Unknown Author" w:date="2021-12-15T22:09:41Z"/>
              </w:rPr>
            </w:pPr>
            <w:del w:id="125" w:author="Unknown Author" w:date="2021-12-15T22:09:41Z">
              <w:r>
                <w:rPr>
                  <w:rFonts w:eastAsia="Times New Roman" w:cs="Arial" w:ascii="Arial" w:hAnsi="Arial"/>
                  <w:b/>
                  <w:bCs/>
                  <w:i/>
                  <w:iCs/>
                  <w:sz w:val="20"/>
                  <w:szCs w:val="20"/>
                  <w:lang w:val="fr-FR"/>
                </w:rPr>
                <w:delText>0.654</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28" w:author="Unknown Author" w:date="2021-12-15T22:09:41Z"/>
              </w:rPr>
            </w:pPr>
            <w:del w:id="127" w:author="Unknown Author" w:date="2021-12-15T22:09:41Z">
              <w:r>
                <w:rPr>
                  <w:rFonts w:eastAsia="Times New Roman" w:cs="Arial" w:ascii="Arial" w:hAnsi="Arial"/>
                  <w:sz w:val="20"/>
                  <w:szCs w:val="20"/>
                  <w:lang w:val="fr-FR"/>
                </w:rPr>
                <w:delText>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30" w:author="Unknown Author" w:date="2021-12-15T22:09:41Z"/>
              </w:rPr>
            </w:pPr>
            <w:del w:id="129" w:author="Unknown Author" w:date="2021-12-15T22:09:41Z">
              <w:r>
                <w:rPr>
                  <w:rFonts w:eastAsia="Times New Roman" w:cs="Arial" w:ascii="Arial" w:hAnsi="Arial"/>
                  <w:sz w:val="20"/>
                  <w:szCs w:val="20"/>
                  <w:lang w:val="fr-FR"/>
                </w:rPr>
                <w:delText>-</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32" w:author="Unknown Author" w:date="2021-12-15T22:09:41Z"/>
              </w:rPr>
            </w:pPr>
            <w:del w:id="131" w:author="Unknown Author" w:date="2021-12-15T22:09:41Z">
              <w:r>
                <w:rPr>
                  <w:rFonts w:eastAsia="Times New Roman" w:cs="Arial" w:ascii="Arial" w:hAnsi="Arial"/>
                  <w:sz w:val="20"/>
                  <w:szCs w:val="20"/>
                  <w:lang w:val="fr-FR"/>
                </w:rPr>
                <w:delText>-</w:delText>
              </w:r>
            </w:del>
          </w:p>
        </w:tc>
      </w:tr>
      <w:tr>
        <w:trPr>
          <w:trHeight w:val="320" w:hRule="atLeast"/>
        </w:trPr>
        <w:tc>
          <w:tcPr>
            <w:tcW w:w="2699" w:type="dxa"/>
            <w:tcBorders/>
            <w:shd w:color="auto" w:fill="auto" w:val="clear"/>
            <w:vAlign w:val="center"/>
          </w:tcPr>
          <w:p>
            <w:pPr>
              <w:pStyle w:val="Normal"/>
              <w:spacing w:lineRule="auto" w:line="240" w:before="0" w:after="0"/>
              <w:jc w:val="left"/>
              <w:rPr>
                <w:rFonts w:ascii="Arial" w:hAnsi="Arial" w:eastAsia="Times New Roman" w:cs="Arial"/>
                <w:i/>
                <w:i/>
                <w:iCs/>
                <w:sz w:val="20"/>
                <w:szCs w:val="20"/>
                <w:lang w:val="fr-FR"/>
                <w:del w:id="134" w:author="Unknown Author" w:date="2021-12-15T22:09:41Z"/>
              </w:rPr>
            </w:pPr>
            <w:del w:id="133" w:author="Unknown Author" w:date="2021-12-15T22:09:41Z">
              <w:r>
                <w:rPr>
                  <w:rFonts w:eastAsia="Times New Roman" w:cs="Arial" w:ascii="Arial" w:hAnsi="Arial"/>
                  <w:b/>
                  <w:bCs/>
                  <w:sz w:val="20"/>
                  <w:szCs w:val="20"/>
                  <w:lang w:val="fr-FR"/>
                </w:rPr>
                <w:delText>KBDI</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i/>
                <w:i/>
                <w:iCs/>
                <w:sz w:val="20"/>
                <w:szCs w:val="20"/>
                <w:lang w:val="fr-FR"/>
                <w:del w:id="136" w:author="Unknown Author" w:date="2021-12-15T22:09:41Z"/>
              </w:rPr>
            </w:pPr>
            <w:del w:id="135" w:author="Unknown Author" w:date="2021-12-15T22:09:41Z">
              <w:r>
                <w:rPr>
                  <w:rFonts w:eastAsia="Times New Roman" w:cs="Arial" w:ascii="Arial" w:hAnsi="Arial"/>
                  <w:b/>
                  <w:i/>
                  <w:iCs/>
                  <w:sz w:val="20"/>
                  <w:szCs w:val="20"/>
                  <w:lang w:val="fr-FR"/>
                </w:rPr>
                <w:delText>0.690</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38" w:author="Unknown Author" w:date="2021-12-15T22:09:41Z"/>
              </w:rPr>
            </w:pPr>
            <w:del w:id="137" w:author="Unknown Author" w:date="2021-12-15T22:09:41Z">
              <w:r>
                <w:rPr>
                  <w:rFonts w:eastAsia="Times New Roman" w:cs="Arial" w:ascii="Arial" w:hAnsi="Arial"/>
                  <w:sz w:val="20"/>
                  <w:szCs w:val="20"/>
                  <w:lang w:val="fr-FR"/>
                </w:rPr>
                <w:delText>0.511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
                <w:b/>
                <w:sz w:val="20"/>
                <w:szCs w:val="20"/>
                <w:lang w:val="fr-FR"/>
                <w:del w:id="140" w:author="Unknown Author" w:date="2021-12-15T22:09:41Z"/>
              </w:rPr>
            </w:pPr>
            <w:del w:id="139" w:author="Unknown Author" w:date="2021-12-15T22:09:41Z">
              <w:r>
                <w:rPr>
                  <w:rFonts w:eastAsia="Times New Roman" w:cs="Arial" w:ascii="Arial" w:hAnsi="Arial"/>
                  <w:b/>
                  <w:sz w:val="20"/>
                  <w:szCs w:val="20"/>
                  <w:lang w:val="fr-FR"/>
                </w:rPr>
                <w:delText>0.785</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bCs/>
                <w:sz w:val="20"/>
                <w:szCs w:val="20"/>
                <w:lang w:val="fr-FR"/>
                <w:del w:id="142" w:author="Unknown Author" w:date="2021-12-15T22:09:41Z"/>
              </w:rPr>
            </w:pPr>
            <w:del w:id="141" w:author="Unknown Author" w:date="2021-12-15T22:09:41Z">
              <w:r>
                <w:rPr>
                  <w:rFonts w:eastAsia="Times New Roman" w:cs="Arial" w:ascii="Arial" w:hAnsi="Arial"/>
                  <w:bCs/>
                  <w:sz w:val="20"/>
                  <w:szCs w:val="20"/>
                  <w:lang w:val="fr-FR"/>
                </w:rPr>
                <w:delText>0.375</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44" w:author="Unknown Author" w:date="2021-12-15T22:09:41Z"/>
              </w:rPr>
            </w:pPr>
            <w:del w:id="143" w:author="Unknown Author" w:date="2021-12-15T22:09:41Z">
              <w:r>
                <w:rPr>
                  <w:rFonts w:eastAsia="Times New Roman" w:cs="Arial" w:ascii="Arial" w:hAnsi="Arial"/>
                  <w:sz w:val="20"/>
                  <w:szCs w:val="20"/>
                  <w:lang w:val="fr-FR"/>
                </w:rPr>
                <w:delText>1</w:delText>
              </w:r>
            </w:del>
          </w:p>
        </w:tc>
        <w:tc>
          <w:tcPr>
            <w:tcW w:w="1060" w:type="dxa"/>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46" w:author="Unknown Author" w:date="2021-12-15T22:09:41Z"/>
              </w:rPr>
            </w:pPr>
            <w:del w:id="145" w:author="Unknown Author" w:date="2021-12-15T22:09:41Z">
              <w:r>
                <w:rPr>
                  <w:rFonts w:eastAsia="Times New Roman" w:cs="Arial" w:ascii="Arial" w:hAnsi="Arial"/>
                  <w:sz w:val="20"/>
                  <w:szCs w:val="20"/>
                  <w:lang w:val="fr-FR"/>
                </w:rPr>
                <w:delText>-</w:delText>
              </w:r>
            </w:del>
          </w:p>
        </w:tc>
      </w:tr>
      <w:tr>
        <w:trPr>
          <w:trHeight w:val="320" w:hRule="atLeast"/>
        </w:trPr>
        <w:tc>
          <w:tcPr>
            <w:tcW w:w="2699"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i/>
                <w:i/>
                <w:iCs/>
                <w:sz w:val="20"/>
                <w:szCs w:val="20"/>
                <w:lang w:val="fr-FR"/>
                <w:del w:id="148" w:author="Unknown Author" w:date="2021-12-15T22:09:41Z"/>
              </w:rPr>
            </w:pPr>
            <w:del w:id="147" w:author="Unknown Author" w:date="2021-12-15T22:09:41Z">
              <w:r>
                <w:rPr>
                  <w:rFonts w:eastAsia="Times New Roman" w:cs="Arial" w:ascii="Arial" w:hAnsi="Arial"/>
                  <w:b/>
                  <w:bCs/>
                  <w:sz w:val="20"/>
                  <w:szCs w:val="20"/>
                  <w:lang w:val="fr-FR"/>
                </w:rPr>
                <w:delText>NI</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50" w:author="Unknown Author" w:date="2021-12-15T22:09:41Z"/>
              </w:rPr>
            </w:pPr>
            <w:del w:id="149" w:author="Unknown Author" w:date="2021-12-15T22:09:41Z">
              <w:r>
                <w:rPr>
                  <w:rFonts w:eastAsia="Times New Roman" w:cs="Arial" w:ascii="Arial" w:hAnsi="Arial"/>
                  <w:sz w:val="20"/>
                  <w:szCs w:val="20"/>
                  <w:lang w:val="fr-FR"/>
                </w:rPr>
                <w:delText>0.496</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sz w:val="20"/>
                <w:szCs w:val="20"/>
                <w:lang w:val="fr-FR"/>
                <w:del w:id="152" w:author="Unknown Author" w:date="2021-12-15T22:09:41Z"/>
              </w:rPr>
            </w:pPr>
            <w:del w:id="151" w:author="Unknown Author" w:date="2021-12-15T22:09:41Z">
              <w:r>
                <w:rPr>
                  <w:rFonts w:eastAsia="Times New Roman" w:cs="Arial" w:ascii="Arial" w:hAnsi="Arial"/>
                  <w:b/>
                  <w:sz w:val="20"/>
                  <w:szCs w:val="20"/>
                  <w:lang w:val="fr-FR"/>
                </w:rPr>
                <w:delText>0.693</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54" w:author="Unknown Author" w:date="2021-12-15T22:09:41Z"/>
              </w:rPr>
            </w:pPr>
            <w:del w:id="153" w:author="Unknown Author" w:date="2021-12-15T22:09:41Z">
              <w:r>
                <w:rPr>
                  <w:rFonts w:eastAsia="Times New Roman" w:cs="Arial" w:ascii="Arial" w:hAnsi="Arial"/>
                  <w:sz w:val="20"/>
                  <w:szCs w:val="20"/>
                  <w:lang w:val="fr-FR"/>
                </w:rPr>
                <w:delText>0.319</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b/>
                <w:b/>
                <w:sz w:val="20"/>
                <w:szCs w:val="20"/>
                <w:lang w:val="fr-FR"/>
                <w:del w:id="156" w:author="Unknown Author" w:date="2021-12-15T22:09:41Z"/>
              </w:rPr>
            </w:pPr>
            <w:del w:id="155" w:author="Unknown Author" w:date="2021-12-15T22:09:41Z">
              <w:r>
                <w:rPr>
                  <w:rFonts w:eastAsia="Times New Roman" w:cs="Arial" w:ascii="Arial" w:hAnsi="Arial"/>
                  <w:b/>
                  <w:sz w:val="20"/>
                  <w:szCs w:val="20"/>
                  <w:lang w:val="fr-FR"/>
                </w:rPr>
                <w:delText>0.834</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58" w:author="Unknown Author" w:date="2021-12-15T22:09:41Z"/>
              </w:rPr>
            </w:pPr>
            <w:del w:id="157" w:author="Unknown Author" w:date="2021-12-15T22:09:41Z">
              <w:r>
                <w:rPr>
                  <w:rFonts w:eastAsia="Times New Roman" w:cs="Arial" w:ascii="Arial" w:hAnsi="Arial"/>
                  <w:sz w:val="20"/>
                  <w:szCs w:val="20"/>
                  <w:lang w:val="fr-FR"/>
                </w:rPr>
                <w:delText>0.211</w:delText>
              </w:r>
            </w:del>
          </w:p>
        </w:tc>
        <w:tc>
          <w:tcPr>
            <w:tcW w:w="1060" w:type="dxa"/>
            <w:tcBorders>
              <w:bottom w:val="single" w:sz="4" w:space="0" w:color="000000"/>
            </w:tcBorders>
            <w:shd w:color="auto" w:fill="auto" w:val="clear"/>
            <w:vAlign w:val="center"/>
          </w:tcPr>
          <w:p>
            <w:pPr>
              <w:pStyle w:val="Normal"/>
              <w:spacing w:lineRule="auto" w:line="240" w:before="0" w:after="0"/>
              <w:jc w:val="left"/>
              <w:rPr>
                <w:rFonts w:ascii="Arial" w:hAnsi="Arial" w:eastAsia="Times New Roman" w:cs="Arial"/>
                <w:sz w:val="20"/>
                <w:szCs w:val="20"/>
                <w:lang w:val="fr-FR"/>
                <w:del w:id="160" w:author="Unknown Author" w:date="2021-12-15T22:09:41Z"/>
              </w:rPr>
            </w:pPr>
            <w:del w:id="159" w:author="Unknown Author" w:date="2021-12-15T22:09:41Z">
              <w:r>
                <w:rPr>
                  <w:rFonts w:eastAsia="Times New Roman" w:cs="Arial" w:ascii="Arial" w:hAnsi="Arial"/>
                  <w:sz w:val="20"/>
                  <w:szCs w:val="20"/>
                  <w:lang w:val="fr-FR"/>
                </w:rPr>
                <w:delText>1</w:delText>
              </w:r>
            </w:del>
          </w:p>
        </w:tc>
      </w:tr>
    </w:tbl>
    <w:p>
      <w:pPr>
        <w:sectPr>
          <w:type w:val="nextPage"/>
          <w:pgSz w:w="11906" w:h="16838"/>
          <w:pgMar w:left="1417" w:right="1417" w:header="0" w:top="1417" w:footer="0" w:bottom="1417" w:gutter="0"/>
          <w:lnNumType w:countBy="1" w:restart="continuous" w:distance="283"/>
          <w:pgNumType w:fmt="decimal"/>
          <w:formProt w:val="false"/>
          <w:textDirection w:val="lrTb"/>
          <w:docGrid w:type="default" w:linePitch="360" w:charSpace="0"/>
        </w:sectPr>
        <w:pStyle w:val="Normal"/>
        <w:spacing w:lineRule="auto" w:line="240" w:before="0" w:after="0"/>
        <w:jc w:val="left"/>
        <w:rPr>
          <w:u w:val="single"/>
          <w:del w:id="162" w:author="Unknown Author" w:date="2021-12-15T22:09:41Z"/>
        </w:rPr>
      </w:pPr>
      <w:del w:id="161" w:author="Unknown Author" w:date="2021-12-15T22:09:41Z">
        <w:r>
          <w:rPr>
            <w:u w:val="single"/>
          </w:rPr>
        </w:r>
      </w:del>
    </w:p>
    <w:p>
      <w:pPr>
        <w:pStyle w:val="Normal"/>
        <w:rPr>
          <w:u w:val="single"/>
          <w:del w:id="167" w:author="Unknown Author" w:date="2021-12-15T22:09:41Z"/>
        </w:rPr>
      </w:pPr>
      <w:del w:id="163" w:author="Unknown Author" w:date="2021-12-15T22:09:41Z">
        <w:r>
          <w:rPr>
            <w:u w:val="single"/>
          </w:rPr>
          <w:delText xml:space="preserve">Table A2: </w:delText>
        </w:r>
      </w:del>
      <w:del w:id="164" w:author="Unknown Author" w:date="2021-12-15T22:09:41Z">
        <w:r>
          <w:rPr/>
          <w:delText xml:space="preserve">Site location and sampled species (extracted from Duché </w:delText>
        </w:r>
      </w:del>
      <w:del w:id="165" w:author="Unknown Author" w:date="2021-12-15T22:09:41Z">
        <w:r>
          <w:rPr>
            <w:i/>
          </w:rPr>
          <w:delText>et al.</w:delText>
        </w:r>
      </w:del>
      <w:del w:id="166" w:author="Unknown Author" w:date="2021-12-15T22:09:41Z">
        <w:r>
          <w:rPr/>
          <w:delText xml:space="preserve"> 2017). In each site, live fuel moisture content (LFMC) measurements were carried out once or twice a week during the fire season (from June to September depending on fire danger rating) over 2000-2013. </w:delText>
        </w:r>
      </w:del>
    </w:p>
    <w:p>
      <w:pPr>
        <w:pStyle w:val="Normal"/>
        <w:spacing w:lineRule="auto" w:line="240"/>
        <w:jc w:val="left"/>
        <w:rPr>
          <w:u w:val="single"/>
          <w:del w:id="169" w:author="Unknown Author" w:date="2021-12-15T22:09:41Z"/>
        </w:rPr>
      </w:pPr>
      <w:del w:id="168" w:author="Unknown Author" w:date="2021-12-15T22:09:41Z">
        <w:r>
          <w:rPr>
            <w:u w:val="single"/>
          </w:rPr>
        </w:r>
      </w:del>
    </w:p>
    <w:tbl>
      <w:tblPr>
        <w:tblW w:w="14742" w:type="dxa"/>
        <w:jc w:val="left"/>
        <w:tblInd w:w="0" w:type="dxa"/>
        <w:tblCellMar>
          <w:top w:w="0" w:type="dxa"/>
          <w:left w:w="70" w:type="dxa"/>
          <w:bottom w:w="0" w:type="dxa"/>
          <w:right w:w="70" w:type="dxa"/>
        </w:tblCellMar>
        <w:tblLook w:val="04a0" w:noHBand="0" w:noVBand="1" w:firstColumn="1" w:lastRow="0" w:lastColumn="0" w:firstRow="1"/>
      </w:tblPr>
      <w:tblGrid>
        <w:gridCol w:w="1842"/>
        <w:gridCol w:w="2321"/>
        <w:gridCol w:w="1506"/>
        <w:gridCol w:w="1418"/>
        <w:gridCol w:w="3544"/>
        <w:gridCol w:w="4110"/>
      </w:tblGrid>
      <w:tr>
        <w:trPr>
          <w:trHeight w:val="418" w:hRule="atLeast"/>
        </w:trPr>
        <w:tc>
          <w:tcPr>
            <w:tcW w:w="1842"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71" w:author="Unknown Author" w:date="2021-12-15T22:09:41Z"/>
              </w:rPr>
            </w:pPr>
            <w:del w:id="170" w:author="Unknown Author" w:date="2021-12-15T22:09:41Z">
              <w:r>
                <w:rPr>
                  <w:rFonts w:eastAsia="Times New Roman" w:cs="Arial" w:ascii="Arial" w:hAnsi="Arial"/>
                  <w:b/>
                  <w:bCs/>
                  <w:sz w:val="20"/>
                  <w:szCs w:val="20"/>
                  <w:lang w:val="fr-FR"/>
                </w:rPr>
                <w:delText>Site Code</w:delText>
              </w:r>
            </w:del>
          </w:p>
        </w:tc>
        <w:tc>
          <w:tcPr>
            <w:tcW w:w="2321"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73" w:author="Unknown Author" w:date="2021-12-15T22:09:41Z"/>
              </w:rPr>
            </w:pPr>
            <w:del w:id="172" w:author="Unknown Author" w:date="2021-12-15T22:09:41Z">
              <w:r>
                <w:rPr>
                  <w:rFonts w:eastAsia="Times New Roman" w:cs="Arial" w:ascii="Arial" w:hAnsi="Arial"/>
                  <w:b/>
                  <w:bCs/>
                  <w:sz w:val="20"/>
                  <w:szCs w:val="20"/>
                  <w:lang w:val="fr-FR"/>
                </w:rPr>
                <w:delText>Site Name</w:delText>
              </w:r>
            </w:del>
          </w:p>
        </w:tc>
        <w:tc>
          <w:tcPr>
            <w:tcW w:w="1506"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75" w:author="Unknown Author" w:date="2021-12-15T22:09:41Z"/>
              </w:rPr>
            </w:pPr>
            <w:del w:id="174" w:author="Unknown Author" w:date="2021-12-15T22:09:41Z">
              <w:r>
                <w:rPr>
                  <w:rFonts w:eastAsia="Times New Roman" w:cs="Arial" w:ascii="Arial" w:hAnsi="Arial"/>
                  <w:b/>
                  <w:bCs/>
                  <w:sz w:val="20"/>
                  <w:szCs w:val="20"/>
                  <w:lang w:val="fr-FR"/>
                </w:rPr>
                <w:delText>Longitude (WGS84)</w:delText>
              </w:r>
            </w:del>
          </w:p>
        </w:tc>
        <w:tc>
          <w:tcPr>
            <w:tcW w:w="1418"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77" w:author="Unknown Author" w:date="2021-12-15T22:09:41Z"/>
              </w:rPr>
            </w:pPr>
            <w:del w:id="176" w:author="Unknown Author" w:date="2021-12-15T22:09:41Z">
              <w:r>
                <w:rPr>
                  <w:rFonts w:eastAsia="Times New Roman" w:cs="Arial" w:ascii="Arial" w:hAnsi="Arial"/>
                  <w:b/>
                  <w:bCs/>
                  <w:sz w:val="20"/>
                  <w:szCs w:val="20"/>
                  <w:lang w:val="fr-FR"/>
                </w:rPr>
                <w:delText>Latitude (WGS84)</w:delText>
              </w:r>
            </w:del>
          </w:p>
        </w:tc>
        <w:tc>
          <w:tcPr>
            <w:tcW w:w="3544"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79" w:author="Unknown Author" w:date="2021-12-15T22:09:41Z"/>
              </w:rPr>
            </w:pPr>
            <w:del w:id="178" w:author="Unknown Author" w:date="2021-12-15T22:09:41Z">
              <w:r>
                <w:rPr>
                  <w:rFonts w:eastAsia="Times New Roman" w:cs="Arial" w:ascii="Arial" w:hAnsi="Arial"/>
                  <w:b/>
                  <w:bCs/>
                  <w:sz w:val="20"/>
                  <w:szCs w:val="20"/>
                  <w:lang w:val="fr-FR"/>
                </w:rPr>
                <w:delText>Species 1</w:delText>
              </w:r>
            </w:del>
          </w:p>
        </w:tc>
        <w:tc>
          <w:tcPr>
            <w:tcW w:w="4110" w:type="dxa"/>
            <w:tcBorders>
              <w:top w:val="single" w:sz="4" w:space="0" w:color="000000"/>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b/>
                <w:b/>
                <w:bCs/>
                <w:sz w:val="20"/>
                <w:szCs w:val="20"/>
                <w:lang w:val="fr-FR"/>
                <w:del w:id="181" w:author="Unknown Author" w:date="2021-12-15T22:09:41Z"/>
              </w:rPr>
            </w:pPr>
            <w:del w:id="180" w:author="Unknown Author" w:date="2021-12-15T22:09:41Z">
              <w:r>
                <w:rPr>
                  <w:rFonts w:eastAsia="Times New Roman" w:cs="Arial" w:ascii="Arial" w:hAnsi="Arial"/>
                  <w:b/>
                  <w:bCs/>
                  <w:sz w:val="20"/>
                  <w:szCs w:val="20"/>
                  <w:lang w:val="fr-FR"/>
                </w:rPr>
                <w:delText>Species 2</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83" w:author="Unknown Author" w:date="2021-12-15T22:09:41Z"/>
              </w:rPr>
            </w:pPr>
            <w:del w:id="182" w:author="Unknown Author" w:date="2021-12-15T22:09:41Z">
              <w:r>
                <w:rPr>
                  <w:rFonts w:eastAsia="Times New Roman" w:cs="Arial" w:ascii="Arial" w:hAnsi="Arial"/>
                  <w:sz w:val="20"/>
                  <w:szCs w:val="20"/>
                  <w:lang w:val="fr-FR"/>
                </w:rPr>
                <w:delText>D06S1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85" w:author="Unknown Author" w:date="2021-12-15T22:09:41Z"/>
              </w:rPr>
            </w:pPr>
            <w:del w:id="184" w:author="Unknown Author" w:date="2021-12-15T22:09:41Z">
              <w:r>
                <w:rPr>
                  <w:rFonts w:eastAsia="Times New Roman" w:cs="Arial" w:ascii="Arial" w:hAnsi="Arial"/>
                  <w:sz w:val="20"/>
                  <w:szCs w:val="20"/>
                  <w:lang w:val="fr-FR"/>
                </w:rPr>
                <w:delText>Lou Lambert</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87" w:author="Unknown Author" w:date="2021-12-15T22:09:41Z"/>
              </w:rPr>
            </w:pPr>
            <w:del w:id="186" w:author="Unknown Author" w:date="2021-12-15T22:09:41Z">
              <w:r>
                <w:rPr>
                  <w:rFonts w:eastAsia="Times New Roman" w:cs="Arial" w:ascii="Arial" w:hAnsi="Arial"/>
                  <w:sz w:val="20"/>
                  <w:szCs w:val="20"/>
                  <w:lang w:val="fr-FR"/>
                </w:rPr>
                <w:delText>7.343</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89" w:author="Unknown Author" w:date="2021-12-15T22:09:41Z"/>
              </w:rPr>
            </w:pPr>
            <w:del w:id="188" w:author="Unknown Author" w:date="2021-12-15T22:09:41Z">
              <w:r>
                <w:rPr>
                  <w:rFonts w:eastAsia="Times New Roman" w:cs="Arial" w:ascii="Arial" w:hAnsi="Arial"/>
                  <w:sz w:val="20"/>
                  <w:szCs w:val="20"/>
                  <w:lang w:val="fr-FR"/>
                </w:rPr>
                <w:delText>43.834</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191" w:author="Unknown Author" w:date="2021-12-15T22:09:41Z"/>
              </w:rPr>
            </w:pPr>
            <w:del w:id="190" w:author="Unknown Author" w:date="2021-12-15T22:09:41Z">
              <w:r>
                <w:rPr>
                  <w:rFonts w:eastAsia="Times New Roman" w:cs="Arial" w:ascii="Arial" w:hAnsi="Arial"/>
                  <w:i/>
                  <w:sz w:val="20"/>
                  <w:szCs w:val="20"/>
                  <w:lang w:val="fr-FR"/>
                </w:rPr>
                <w:delText>Rosmarinus officinalis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193" w:author="Unknown Author" w:date="2021-12-15T22:09:41Z"/>
              </w:rPr>
            </w:pPr>
            <w:del w:id="192" w:author="Unknown Author" w:date="2021-12-15T22:09:41Z">
              <w:r>
                <w:rPr>
                  <w:rFonts w:eastAsia="Times New Roman" w:cs="Arial" w:ascii="Arial" w:hAnsi="Arial"/>
                  <w:i/>
                  <w:sz w:val="20"/>
                  <w:szCs w:val="20"/>
                  <w:lang w:val="fr-FR"/>
                </w:rPr>
                <w:delText>-</w:delText>
              </w:r>
            </w:del>
          </w:p>
        </w:tc>
      </w:tr>
      <w:tr>
        <w:trPr>
          <w:trHeight w:val="344"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95" w:author="Unknown Author" w:date="2021-12-15T22:09:41Z"/>
              </w:rPr>
            </w:pPr>
            <w:del w:id="194" w:author="Unknown Author" w:date="2021-12-15T22:09:41Z">
              <w:r>
                <w:rPr>
                  <w:rFonts w:eastAsia="Times New Roman" w:cs="Arial" w:ascii="Arial" w:hAnsi="Arial"/>
                  <w:sz w:val="20"/>
                  <w:szCs w:val="20"/>
                  <w:lang w:val="fr-FR"/>
                </w:rPr>
                <w:delText>D06S2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97" w:author="Unknown Author" w:date="2021-12-15T22:09:41Z"/>
              </w:rPr>
            </w:pPr>
            <w:del w:id="196" w:author="Unknown Author" w:date="2021-12-15T22:09:41Z">
              <w:r>
                <w:rPr>
                  <w:rFonts w:eastAsia="Times New Roman" w:cs="Arial" w:ascii="Arial" w:hAnsi="Arial"/>
                  <w:sz w:val="20"/>
                  <w:szCs w:val="20"/>
                  <w:lang w:val="fr-FR"/>
                </w:rPr>
                <w:delText>Barbossi</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99" w:author="Unknown Author" w:date="2021-12-15T22:09:41Z"/>
              </w:rPr>
            </w:pPr>
            <w:del w:id="198" w:author="Unknown Author" w:date="2021-12-15T22:09:41Z">
              <w:r>
                <w:rPr>
                  <w:rFonts w:eastAsia="Times New Roman" w:cs="Arial" w:ascii="Arial" w:hAnsi="Arial"/>
                  <w:sz w:val="20"/>
                  <w:szCs w:val="20"/>
                  <w:lang w:val="fr-FR"/>
                </w:rPr>
                <w:delText>6.902</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01" w:author="Unknown Author" w:date="2021-12-15T22:09:41Z"/>
              </w:rPr>
            </w:pPr>
            <w:del w:id="200" w:author="Unknown Author" w:date="2021-12-15T22:09:41Z">
              <w:r>
                <w:rPr>
                  <w:rFonts w:eastAsia="Times New Roman" w:cs="Arial" w:ascii="Arial" w:hAnsi="Arial"/>
                  <w:sz w:val="20"/>
                  <w:szCs w:val="20"/>
                  <w:lang w:val="fr-FR"/>
                </w:rPr>
                <w:delText>43.539</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03" w:author="Unknown Author" w:date="2021-12-15T22:09:41Z"/>
              </w:rPr>
            </w:pPr>
            <w:del w:id="202"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05" w:author="Unknown Author" w:date="2021-12-15T22:09:41Z"/>
              </w:rPr>
            </w:pPr>
            <w:del w:id="204" w:author="Unknown Author" w:date="2021-12-15T22:09:41Z">
              <w:r>
                <w:rPr>
                  <w:rFonts w:eastAsia="Times New Roman" w:cs="Arial" w:ascii="Arial" w:hAnsi="Arial"/>
                  <w:i/>
                  <w:sz w:val="20"/>
                  <w:szCs w:val="20"/>
                  <w:lang w:val="fr-FR"/>
                </w:rPr>
                <w:delText>-</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07" w:author="Unknown Author" w:date="2021-12-15T22:09:41Z"/>
              </w:rPr>
            </w:pPr>
            <w:del w:id="206" w:author="Unknown Author" w:date="2021-12-15T22:09:41Z">
              <w:r>
                <w:rPr>
                  <w:rFonts w:eastAsia="Times New Roman" w:cs="Arial" w:ascii="Arial" w:hAnsi="Arial"/>
                  <w:sz w:val="20"/>
                  <w:szCs w:val="20"/>
                  <w:lang w:val="fr-FR"/>
                </w:rPr>
                <w:delText>D06S3</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09" w:author="Unknown Author" w:date="2021-12-15T22:09:41Z"/>
              </w:rPr>
            </w:pPr>
            <w:del w:id="208" w:author="Unknown Author" w:date="2021-12-15T22:09:41Z">
              <w:r>
                <w:rPr>
                  <w:rFonts w:eastAsia="Times New Roman" w:cs="Arial" w:ascii="Arial" w:hAnsi="Arial"/>
                  <w:sz w:val="20"/>
                  <w:szCs w:val="20"/>
                  <w:lang w:val="fr-FR"/>
                </w:rPr>
                <w:delText>Les Canebiers</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11" w:author="Unknown Author" w:date="2021-12-15T22:09:41Z"/>
              </w:rPr>
            </w:pPr>
            <w:del w:id="210" w:author="Unknown Author" w:date="2021-12-15T22:09:41Z">
              <w:r>
                <w:rPr>
                  <w:rFonts w:eastAsia="Times New Roman" w:cs="Arial" w:ascii="Arial" w:hAnsi="Arial"/>
                  <w:sz w:val="20"/>
                  <w:szCs w:val="20"/>
                  <w:lang w:val="fr-FR"/>
                </w:rPr>
                <w:delText>6.944</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13" w:author="Unknown Author" w:date="2021-12-15T22:09:41Z"/>
              </w:rPr>
            </w:pPr>
            <w:del w:id="212" w:author="Unknown Author" w:date="2021-12-15T22:09:41Z">
              <w:r>
                <w:rPr>
                  <w:rFonts w:eastAsia="Times New Roman" w:cs="Arial" w:ascii="Arial" w:hAnsi="Arial"/>
                  <w:sz w:val="20"/>
                  <w:szCs w:val="20"/>
                  <w:lang w:val="fr-FR"/>
                </w:rPr>
                <w:delText>43.619</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15" w:author="Unknown Author" w:date="2021-12-15T22:09:41Z"/>
              </w:rPr>
            </w:pPr>
            <w:del w:id="214" w:author="Unknown Author" w:date="2021-12-15T22:09:41Z">
              <w:r>
                <w:rPr>
                  <w:rFonts w:eastAsia="Times New Roman" w:cs="Arial" w:ascii="Arial" w:hAnsi="Arial"/>
                  <w:i/>
                  <w:sz w:val="20"/>
                  <w:szCs w:val="20"/>
                  <w:lang w:val="fr-FR"/>
                </w:rPr>
                <w:delText>Cistus albidus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17" w:author="Unknown Author" w:date="2021-12-15T22:09:41Z"/>
              </w:rPr>
            </w:pPr>
            <w:del w:id="216" w:author="Unknown Author" w:date="2021-12-15T22:09:41Z">
              <w:r>
                <w:rPr>
                  <w:rFonts w:eastAsia="Times New Roman" w:cs="Arial" w:ascii="Arial" w:hAnsi="Arial"/>
                  <w:i/>
                  <w:sz w:val="20"/>
                  <w:szCs w:val="20"/>
                  <w:lang w:val="fr-FR"/>
                </w:rPr>
                <w:delText>-</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19" w:author="Unknown Author" w:date="2021-12-15T22:09:41Z"/>
              </w:rPr>
            </w:pPr>
            <w:del w:id="218" w:author="Unknown Author" w:date="2021-12-15T22:09:41Z">
              <w:r>
                <w:rPr>
                  <w:rFonts w:eastAsia="Times New Roman" w:cs="Arial" w:ascii="Arial" w:hAnsi="Arial"/>
                  <w:sz w:val="20"/>
                  <w:szCs w:val="20"/>
                  <w:lang w:val="fr-FR"/>
                </w:rPr>
                <w:delText>D11S1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21" w:author="Unknown Author" w:date="2021-12-15T22:09:41Z"/>
              </w:rPr>
            </w:pPr>
            <w:del w:id="220" w:author="Unknown Author" w:date="2021-12-15T22:09:41Z">
              <w:r>
                <w:rPr>
                  <w:rFonts w:eastAsia="Times New Roman" w:cs="Arial" w:ascii="Arial" w:hAnsi="Arial"/>
                  <w:sz w:val="20"/>
                  <w:szCs w:val="20"/>
                  <w:lang w:val="fr-FR"/>
                </w:rPr>
                <w:delText>Col de Nouvelle</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23" w:author="Unknown Author" w:date="2021-12-15T22:09:41Z"/>
              </w:rPr>
            </w:pPr>
            <w:del w:id="222" w:author="Unknown Author" w:date="2021-12-15T22:09:41Z">
              <w:r>
                <w:rPr>
                  <w:rFonts w:eastAsia="Times New Roman" w:cs="Arial" w:ascii="Arial" w:hAnsi="Arial"/>
                  <w:sz w:val="20"/>
                  <w:szCs w:val="20"/>
                  <w:lang w:val="fr-FR"/>
                </w:rPr>
                <w:delText>2.798</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25" w:author="Unknown Author" w:date="2021-12-15T22:09:41Z"/>
              </w:rPr>
            </w:pPr>
            <w:del w:id="224" w:author="Unknown Author" w:date="2021-12-15T22:09:41Z">
              <w:r>
                <w:rPr>
                  <w:rFonts w:eastAsia="Times New Roman" w:cs="Arial" w:ascii="Arial" w:hAnsi="Arial"/>
                  <w:sz w:val="20"/>
                  <w:szCs w:val="20"/>
                  <w:lang w:val="fr-FR"/>
                </w:rPr>
                <w:delText>42.911</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27" w:author="Unknown Author" w:date="2021-12-15T22:09:41Z"/>
              </w:rPr>
            </w:pPr>
            <w:del w:id="226" w:author="Unknown Author" w:date="2021-12-15T22:09:41Z">
              <w:r>
                <w:rPr>
                  <w:rFonts w:eastAsia="Times New Roman" w:cs="Arial" w:ascii="Arial" w:hAnsi="Arial"/>
                  <w:i/>
                  <w:sz w:val="20"/>
                  <w:szCs w:val="20"/>
                  <w:lang w:val="fr-FR"/>
                </w:rPr>
                <w:delText>Quercus coccifera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29" w:author="Unknown Author" w:date="2021-12-15T22:09:41Z"/>
              </w:rPr>
            </w:pPr>
            <w:del w:id="228" w:author="Unknown Author" w:date="2021-12-15T22:09:41Z">
              <w:r>
                <w:rPr>
                  <w:rFonts w:eastAsia="Times New Roman" w:cs="Arial" w:ascii="Arial" w:hAnsi="Arial"/>
                  <w:i/>
                  <w:sz w:val="20"/>
                  <w:szCs w:val="20"/>
                  <w:lang w:val="fr-FR"/>
                </w:rPr>
                <w:delText>Rosmarinus officinalis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31" w:author="Unknown Author" w:date="2021-12-15T22:09:41Z"/>
              </w:rPr>
            </w:pPr>
            <w:del w:id="230" w:author="Unknown Author" w:date="2021-12-15T22:09:41Z">
              <w:r>
                <w:rPr>
                  <w:rFonts w:eastAsia="Times New Roman" w:cs="Arial" w:ascii="Arial" w:hAnsi="Arial"/>
                  <w:sz w:val="20"/>
                  <w:szCs w:val="20"/>
                  <w:lang w:val="fr-FR"/>
                </w:rPr>
                <w:delText>D11S2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33" w:author="Unknown Author" w:date="2021-12-15T22:09:41Z"/>
              </w:rPr>
            </w:pPr>
            <w:del w:id="232" w:author="Unknown Author" w:date="2021-12-15T22:09:41Z">
              <w:r>
                <w:rPr>
                  <w:rFonts w:eastAsia="Times New Roman" w:cs="Arial" w:ascii="Arial" w:hAnsi="Arial"/>
                  <w:sz w:val="20"/>
                  <w:szCs w:val="20"/>
                  <w:lang w:val="fr-FR"/>
                </w:rPr>
                <w:delText>Le Chemin des Bornes</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35" w:author="Unknown Author" w:date="2021-12-15T22:09:41Z"/>
              </w:rPr>
            </w:pPr>
            <w:del w:id="234" w:author="Unknown Author" w:date="2021-12-15T22:09:41Z">
              <w:r>
                <w:rPr>
                  <w:rFonts w:eastAsia="Times New Roman" w:cs="Arial" w:ascii="Arial" w:hAnsi="Arial"/>
                  <w:sz w:val="20"/>
                  <w:szCs w:val="20"/>
                  <w:lang w:val="fr-FR"/>
                </w:rPr>
                <w:delText>2.922</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37" w:author="Unknown Author" w:date="2021-12-15T22:09:41Z"/>
              </w:rPr>
            </w:pPr>
            <w:del w:id="236" w:author="Unknown Author" w:date="2021-12-15T22:09:41Z">
              <w:r>
                <w:rPr>
                  <w:rFonts w:eastAsia="Times New Roman" w:cs="Arial" w:ascii="Arial" w:hAnsi="Arial"/>
                  <w:sz w:val="20"/>
                  <w:szCs w:val="20"/>
                  <w:lang w:val="fr-FR"/>
                </w:rPr>
                <w:delText>43.127</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39" w:author="Unknown Author" w:date="2021-12-15T22:09:41Z"/>
              </w:rPr>
            </w:pPr>
            <w:del w:id="238"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41" w:author="Unknown Author" w:date="2021-12-15T22:09:41Z"/>
              </w:rPr>
            </w:pPr>
            <w:del w:id="240" w:author="Unknown Author" w:date="2021-12-15T22:09:41Z">
              <w:r>
                <w:rPr>
                  <w:rFonts w:eastAsia="Times New Roman" w:cs="Arial" w:ascii="Arial" w:hAnsi="Arial"/>
                  <w:i/>
                  <w:sz w:val="20"/>
                  <w:szCs w:val="20"/>
                  <w:lang w:val="fr-FR"/>
                </w:rPr>
                <w:delText>-</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43" w:author="Unknown Author" w:date="2021-12-15T22:09:41Z"/>
              </w:rPr>
            </w:pPr>
            <w:del w:id="242" w:author="Unknown Author" w:date="2021-12-15T22:09:41Z">
              <w:r>
                <w:rPr>
                  <w:rFonts w:eastAsia="Times New Roman" w:cs="Arial" w:ascii="Arial" w:hAnsi="Arial"/>
                  <w:sz w:val="20"/>
                  <w:szCs w:val="20"/>
                  <w:lang w:val="fr-FR"/>
                </w:rPr>
                <w:delText>D13S1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45" w:author="Unknown Author" w:date="2021-12-15T22:09:41Z"/>
              </w:rPr>
            </w:pPr>
            <w:del w:id="244" w:author="Unknown Author" w:date="2021-12-15T22:09:41Z">
              <w:r>
                <w:rPr>
                  <w:rFonts w:eastAsia="Times New Roman" w:cs="Arial" w:ascii="Arial" w:hAnsi="Arial"/>
                  <w:sz w:val="20"/>
                  <w:szCs w:val="20"/>
                  <w:lang w:val="fr-FR"/>
                </w:rPr>
                <w:delText>La Charlotte</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47" w:author="Unknown Author" w:date="2021-12-15T22:09:41Z"/>
              </w:rPr>
            </w:pPr>
            <w:del w:id="246" w:author="Unknown Author" w:date="2021-12-15T22:09:41Z">
              <w:r>
                <w:rPr>
                  <w:rFonts w:eastAsia="Times New Roman" w:cs="Arial" w:ascii="Arial" w:hAnsi="Arial"/>
                  <w:sz w:val="20"/>
                  <w:szCs w:val="20"/>
                  <w:lang w:val="fr-FR"/>
                </w:rPr>
                <w:delText>5.069</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49" w:author="Unknown Author" w:date="2021-12-15T22:09:41Z"/>
              </w:rPr>
            </w:pPr>
            <w:del w:id="248" w:author="Unknown Author" w:date="2021-12-15T22:09:41Z">
              <w:r>
                <w:rPr>
                  <w:rFonts w:eastAsia="Times New Roman" w:cs="Arial" w:ascii="Arial" w:hAnsi="Arial"/>
                  <w:sz w:val="20"/>
                  <w:szCs w:val="20"/>
                  <w:lang w:val="fr-FR"/>
                </w:rPr>
                <w:delText>43.695</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51" w:author="Unknown Author" w:date="2021-12-15T22:09:41Z"/>
              </w:rPr>
            </w:pPr>
            <w:del w:id="250" w:author="Unknown Author" w:date="2021-12-15T22:09:41Z">
              <w:r>
                <w:rPr>
                  <w:rFonts w:eastAsia="Times New Roman" w:cs="Arial" w:ascii="Arial" w:hAnsi="Arial"/>
                  <w:i/>
                  <w:sz w:val="20"/>
                  <w:szCs w:val="20"/>
                  <w:lang w:val="fr-FR"/>
                </w:rPr>
                <w:delText>Quercus coccifera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53" w:author="Unknown Author" w:date="2021-12-15T22:09:41Z"/>
              </w:rPr>
            </w:pPr>
            <w:del w:id="252" w:author="Unknown Author" w:date="2021-12-15T22:09:41Z">
              <w:r>
                <w:rPr>
                  <w:rFonts w:eastAsia="Times New Roman" w:cs="Arial" w:ascii="Arial" w:hAnsi="Arial"/>
                  <w:i/>
                  <w:sz w:val="20"/>
                  <w:szCs w:val="20"/>
                  <w:lang w:val="fr-FR"/>
                </w:rPr>
                <w:delText>Rosmarinus officinalis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55" w:author="Unknown Author" w:date="2021-12-15T22:09:41Z"/>
              </w:rPr>
            </w:pPr>
            <w:del w:id="254" w:author="Unknown Author" w:date="2021-12-15T22:09:41Z">
              <w:r>
                <w:rPr>
                  <w:rFonts w:eastAsia="Times New Roman" w:cs="Arial" w:ascii="Arial" w:hAnsi="Arial"/>
                  <w:sz w:val="20"/>
                  <w:szCs w:val="20"/>
                  <w:lang w:val="fr-FR"/>
                </w:rPr>
                <w:delText>D13S2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57" w:author="Unknown Author" w:date="2021-12-15T22:09:41Z"/>
              </w:rPr>
            </w:pPr>
            <w:del w:id="256" w:author="Unknown Author" w:date="2021-12-15T22:09:41Z">
              <w:r>
                <w:rPr>
                  <w:rFonts w:eastAsia="Times New Roman" w:cs="Arial" w:ascii="Arial" w:hAnsi="Arial"/>
                  <w:sz w:val="20"/>
                  <w:szCs w:val="20"/>
                  <w:lang w:val="fr-FR"/>
                </w:rPr>
                <w:delText>Le Romaron</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59" w:author="Unknown Author" w:date="2021-12-15T22:09:41Z"/>
              </w:rPr>
            </w:pPr>
            <w:del w:id="258" w:author="Unknown Author" w:date="2021-12-15T22:09:41Z">
              <w:r>
                <w:rPr>
                  <w:rFonts w:eastAsia="Times New Roman" w:cs="Arial" w:ascii="Arial" w:hAnsi="Arial"/>
                  <w:sz w:val="20"/>
                  <w:szCs w:val="20"/>
                  <w:lang w:val="fr-FR"/>
                </w:rPr>
                <w:delText>5.166</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61" w:author="Unknown Author" w:date="2021-12-15T22:09:41Z"/>
              </w:rPr>
            </w:pPr>
            <w:del w:id="260" w:author="Unknown Author" w:date="2021-12-15T22:09:41Z">
              <w:r>
                <w:rPr>
                  <w:rFonts w:eastAsia="Times New Roman" w:cs="Arial" w:ascii="Arial" w:hAnsi="Arial"/>
                  <w:sz w:val="20"/>
                  <w:szCs w:val="20"/>
                  <w:lang w:val="fr-FR"/>
                </w:rPr>
                <w:delText>43.35</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63" w:author="Unknown Author" w:date="2021-12-15T22:09:41Z"/>
              </w:rPr>
            </w:pPr>
            <w:del w:id="262" w:author="Unknown Author" w:date="2021-12-15T22:09:41Z">
              <w:r>
                <w:rPr>
                  <w:rFonts w:eastAsia="Times New Roman" w:cs="Arial" w:ascii="Arial" w:hAnsi="Arial"/>
                  <w:i/>
                  <w:sz w:val="20"/>
                  <w:szCs w:val="20"/>
                  <w:lang w:val="fr-FR"/>
                </w:rPr>
                <w:delText>Quercus coccifera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65" w:author="Unknown Author" w:date="2021-12-15T22:09:41Z"/>
              </w:rPr>
            </w:pPr>
            <w:del w:id="264" w:author="Unknown Author" w:date="2021-12-15T22:09:41Z">
              <w:r>
                <w:rPr>
                  <w:rFonts w:eastAsia="Times New Roman" w:cs="Arial" w:ascii="Arial" w:hAnsi="Arial"/>
                  <w:i/>
                  <w:sz w:val="20"/>
                  <w:szCs w:val="20"/>
                  <w:lang w:val="fr-FR"/>
                </w:rPr>
                <w:delText>Rosmarinus officinalis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67" w:author="Unknown Author" w:date="2021-12-15T22:09:41Z"/>
              </w:rPr>
            </w:pPr>
            <w:del w:id="266" w:author="Unknown Author" w:date="2021-12-15T22:09:41Z">
              <w:r>
                <w:rPr>
                  <w:rFonts w:eastAsia="Times New Roman" w:cs="Arial" w:ascii="Arial" w:hAnsi="Arial"/>
                  <w:sz w:val="20"/>
                  <w:szCs w:val="20"/>
                  <w:lang w:val="fr-FR"/>
                </w:rPr>
                <w:delText>D2AS1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69" w:author="Unknown Author" w:date="2021-12-15T22:09:41Z"/>
              </w:rPr>
            </w:pPr>
            <w:del w:id="268" w:author="Unknown Author" w:date="2021-12-15T22:09:41Z">
              <w:r>
                <w:rPr>
                  <w:rFonts w:eastAsia="Times New Roman" w:cs="Arial" w:ascii="Arial" w:hAnsi="Arial"/>
                  <w:sz w:val="20"/>
                  <w:szCs w:val="20"/>
                  <w:lang w:val="fr-FR"/>
                </w:rPr>
                <w:delText>Salario</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71" w:author="Unknown Author" w:date="2021-12-15T22:09:41Z"/>
              </w:rPr>
            </w:pPr>
            <w:del w:id="270" w:author="Unknown Author" w:date="2021-12-15T22:09:41Z">
              <w:r>
                <w:rPr>
                  <w:rFonts w:eastAsia="Times New Roman" w:cs="Arial" w:ascii="Arial" w:hAnsi="Arial"/>
                  <w:sz w:val="20"/>
                  <w:szCs w:val="20"/>
                  <w:lang w:val="fr-FR"/>
                </w:rPr>
                <w:delText>8.707</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73" w:author="Unknown Author" w:date="2021-12-15T22:09:41Z"/>
              </w:rPr>
            </w:pPr>
            <w:del w:id="272" w:author="Unknown Author" w:date="2021-12-15T22:09:41Z">
              <w:r>
                <w:rPr>
                  <w:rFonts w:eastAsia="Times New Roman" w:cs="Arial" w:ascii="Arial" w:hAnsi="Arial"/>
                  <w:sz w:val="20"/>
                  <w:szCs w:val="20"/>
                  <w:lang w:val="fr-FR"/>
                </w:rPr>
                <w:delText>41.926</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75" w:author="Unknown Author" w:date="2021-12-15T22:09:41Z"/>
              </w:rPr>
            </w:pPr>
            <w:del w:id="274"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77" w:author="Unknown Author" w:date="2021-12-15T22:09:41Z"/>
              </w:rPr>
            </w:pPr>
            <w:del w:id="276" w:author="Unknown Author" w:date="2021-12-15T22:09:41Z">
              <w:r>
                <w:rPr>
                  <w:rFonts w:eastAsia="Times New Roman" w:cs="Arial" w:ascii="Arial" w:hAnsi="Arial"/>
                  <w:i/>
                  <w:sz w:val="20"/>
                  <w:szCs w:val="20"/>
                  <w:lang w:val="fr-FR"/>
                </w:rPr>
                <w:delText>Erica arborea</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79" w:author="Unknown Author" w:date="2021-12-15T22:09:41Z"/>
              </w:rPr>
            </w:pPr>
            <w:del w:id="278" w:author="Unknown Author" w:date="2021-12-15T22:09:41Z">
              <w:r>
                <w:rPr>
                  <w:rFonts w:eastAsia="Times New Roman" w:cs="Arial" w:ascii="Arial" w:hAnsi="Arial"/>
                  <w:sz w:val="20"/>
                  <w:szCs w:val="20"/>
                  <w:lang w:val="fr-FR"/>
                </w:rPr>
                <w:delText>D2AS2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81" w:author="Unknown Author" w:date="2021-12-15T22:09:41Z"/>
              </w:rPr>
            </w:pPr>
            <w:del w:id="280" w:author="Unknown Author" w:date="2021-12-15T22:09:41Z">
              <w:r>
                <w:rPr>
                  <w:rFonts w:eastAsia="Times New Roman" w:cs="Arial" w:ascii="Arial" w:hAnsi="Arial"/>
                  <w:sz w:val="20"/>
                  <w:szCs w:val="20"/>
                  <w:lang w:val="fr-FR"/>
                </w:rPr>
                <w:delText>FD Valle Mala</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83" w:author="Unknown Author" w:date="2021-12-15T22:09:41Z"/>
              </w:rPr>
            </w:pPr>
            <w:del w:id="282" w:author="Unknown Author" w:date="2021-12-15T22:09:41Z">
              <w:r>
                <w:rPr>
                  <w:rFonts w:eastAsia="Times New Roman" w:cs="Arial" w:ascii="Arial" w:hAnsi="Arial"/>
                  <w:sz w:val="20"/>
                  <w:szCs w:val="20"/>
                  <w:lang w:val="fr-FR"/>
                </w:rPr>
                <w:delText>9.326</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85" w:author="Unknown Author" w:date="2021-12-15T22:09:41Z"/>
              </w:rPr>
            </w:pPr>
            <w:del w:id="284" w:author="Unknown Author" w:date="2021-12-15T22:09:41Z">
              <w:r>
                <w:rPr>
                  <w:rFonts w:eastAsia="Times New Roman" w:cs="Arial" w:ascii="Arial" w:hAnsi="Arial"/>
                  <w:sz w:val="20"/>
                  <w:szCs w:val="20"/>
                  <w:lang w:val="fr-FR"/>
                </w:rPr>
                <w:delText>41.653</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87" w:author="Unknown Author" w:date="2021-12-15T22:09:41Z"/>
              </w:rPr>
            </w:pPr>
            <w:del w:id="286" w:author="Unknown Author" w:date="2021-12-15T22:09:41Z">
              <w:r>
                <w:rPr>
                  <w:rFonts w:eastAsia="Times New Roman" w:cs="Arial" w:ascii="Arial" w:hAnsi="Arial"/>
                  <w:i/>
                  <w:sz w:val="20"/>
                  <w:szCs w:val="20"/>
                  <w:lang w:val="fr-FR"/>
                </w:rPr>
                <w:delText>Erica arborea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89" w:author="Unknown Author" w:date="2021-12-15T22:09:41Z"/>
              </w:rPr>
            </w:pPr>
            <w:del w:id="288" w:author="Unknown Author" w:date="2021-12-15T22:09:41Z">
              <w:r>
                <w:rPr>
                  <w:rFonts w:eastAsia="Times New Roman" w:cs="Arial" w:ascii="Arial" w:hAnsi="Arial"/>
                  <w:i/>
                  <w:sz w:val="20"/>
                  <w:szCs w:val="20"/>
                  <w:lang w:val="fr-FR"/>
                </w:rPr>
                <w:delText>-</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91" w:author="Unknown Author" w:date="2021-12-15T22:09:41Z"/>
              </w:rPr>
            </w:pPr>
            <w:del w:id="290" w:author="Unknown Author" w:date="2021-12-15T22:09:41Z">
              <w:r>
                <w:rPr>
                  <w:rFonts w:eastAsia="Times New Roman" w:cs="Arial" w:ascii="Arial" w:hAnsi="Arial"/>
                  <w:sz w:val="20"/>
                  <w:szCs w:val="20"/>
                  <w:lang w:val="fr-FR"/>
                </w:rPr>
                <w:delText>D2BS2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93" w:author="Unknown Author" w:date="2021-12-15T22:09:41Z"/>
              </w:rPr>
            </w:pPr>
            <w:del w:id="292" w:author="Unknown Author" w:date="2021-12-15T22:09:41Z">
              <w:r>
                <w:rPr>
                  <w:rFonts w:eastAsia="Times New Roman" w:cs="Arial" w:ascii="Arial" w:hAnsi="Arial"/>
                  <w:sz w:val="20"/>
                  <w:szCs w:val="20"/>
                  <w:lang w:val="fr-FR"/>
                </w:rPr>
                <w:delText>Quilico</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95" w:author="Unknown Author" w:date="2021-12-15T22:09:41Z"/>
              </w:rPr>
            </w:pPr>
            <w:del w:id="294" w:author="Unknown Author" w:date="2021-12-15T22:09:41Z">
              <w:r>
                <w:rPr>
                  <w:rFonts w:eastAsia="Times New Roman" w:cs="Arial" w:ascii="Arial" w:hAnsi="Arial"/>
                  <w:sz w:val="20"/>
                  <w:szCs w:val="20"/>
                  <w:lang w:val="fr-FR"/>
                </w:rPr>
                <w:delText>9.177</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297" w:author="Unknown Author" w:date="2021-12-15T22:09:41Z"/>
              </w:rPr>
            </w:pPr>
            <w:del w:id="296" w:author="Unknown Author" w:date="2021-12-15T22:09:41Z">
              <w:r>
                <w:rPr>
                  <w:rFonts w:eastAsia="Times New Roman" w:cs="Arial" w:ascii="Arial" w:hAnsi="Arial"/>
                  <w:sz w:val="20"/>
                  <w:szCs w:val="20"/>
                  <w:lang w:val="fr-FR"/>
                </w:rPr>
                <w:delText>42.339</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299" w:author="Unknown Author" w:date="2021-12-15T22:09:41Z"/>
              </w:rPr>
            </w:pPr>
            <w:del w:id="298"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01" w:author="Unknown Author" w:date="2021-12-15T22:09:41Z"/>
              </w:rPr>
            </w:pPr>
            <w:del w:id="300" w:author="Unknown Author" w:date="2021-12-15T22:09:41Z">
              <w:r>
                <w:rPr>
                  <w:rFonts w:eastAsia="Times New Roman" w:cs="Arial" w:ascii="Arial" w:hAnsi="Arial"/>
                  <w:i/>
                  <w:sz w:val="20"/>
                  <w:szCs w:val="20"/>
                  <w:lang w:val="fr-FR"/>
                </w:rPr>
                <w:delText>Erica arborea</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03" w:author="Unknown Author" w:date="2021-12-15T22:09:41Z"/>
              </w:rPr>
            </w:pPr>
            <w:del w:id="302" w:author="Unknown Author" w:date="2021-12-15T22:09:41Z">
              <w:r>
                <w:rPr>
                  <w:rFonts w:eastAsia="Times New Roman" w:cs="Arial" w:ascii="Arial" w:hAnsi="Arial"/>
                  <w:sz w:val="20"/>
                  <w:szCs w:val="20"/>
                  <w:lang w:val="fr-FR"/>
                </w:rPr>
                <w:delText>D2BS3</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05" w:author="Unknown Author" w:date="2021-12-15T22:09:41Z"/>
              </w:rPr>
            </w:pPr>
            <w:del w:id="304" w:author="Unknown Author" w:date="2021-12-15T22:09:41Z">
              <w:r>
                <w:rPr>
                  <w:rFonts w:eastAsia="Times New Roman" w:cs="Arial" w:ascii="Arial" w:hAnsi="Arial"/>
                  <w:sz w:val="20"/>
                  <w:szCs w:val="20"/>
                  <w:lang w:val="fr-FR"/>
                </w:rPr>
                <w:delText>Bonifatu</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07" w:author="Unknown Author" w:date="2021-12-15T22:09:41Z"/>
              </w:rPr>
            </w:pPr>
            <w:del w:id="306" w:author="Unknown Author" w:date="2021-12-15T22:09:41Z">
              <w:r>
                <w:rPr>
                  <w:rFonts w:eastAsia="Times New Roman" w:cs="Arial" w:ascii="Arial" w:hAnsi="Arial"/>
                  <w:sz w:val="20"/>
                  <w:szCs w:val="20"/>
                  <w:lang w:val="fr-FR"/>
                </w:rPr>
                <w:delText>8.849</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09" w:author="Unknown Author" w:date="2021-12-15T22:09:41Z"/>
              </w:rPr>
            </w:pPr>
            <w:del w:id="308" w:author="Unknown Author" w:date="2021-12-15T22:09:41Z">
              <w:r>
                <w:rPr>
                  <w:rFonts w:eastAsia="Times New Roman" w:cs="Arial" w:ascii="Arial" w:hAnsi="Arial"/>
                  <w:sz w:val="20"/>
                  <w:szCs w:val="20"/>
                  <w:lang w:val="fr-FR"/>
                </w:rPr>
                <w:delText>42.444</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11" w:author="Unknown Author" w:date="2021-12-15T22:09:41Z"/>
              </w:rPr>
            </w:pPr>
            <w:del w:id="310"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13" w:author="Unknown Author" w:date="2021-12-15T22:09:41Z"/>
              </w:rPr>
            </w:pPr>
            <w:del w:id="312" w:author="Unknown Author" w:date="2021-12-15T22:09:41Z">
              <w:r>
                <w:rPr>
                  <w:rFonts w:eastAsia="Times New Roman" w:cs="Arial" w:ascii="Arial" w:hAnsi="Arial"/>
                  <w:i/>
                  <w:sz w:val="20"/>
                  <w:szCs w:val="20"/>
                  <w:lang w:val="fr-FR"/>
                </w:rPr>
                <w:delText>Erica arborea</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15" w:author="Unknown Author" w:date="2021-12-15T22:09:41Z"/>
              </w:rPr>
            </w:pPr>
            <w:del w:id="314" w:author="Unknown Author" w:date="2021-12-15T22:09:41Z">
              <w:r>
                <w:rPr>
                  <w:rFonts w:eastAsia="Times New Roman" w:cs="Arial" w:ascii="Arial" w:hAnsi="Arial"/>
                  <w:sz w:val="20"/>
                  <w:szCs w:val="20"/>
                  <w:lang w:val="fr-FR"/>
                </w:rPr>
                <w:delText>D30S2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17" w:author="Unknown Author" w:date="2021-12-15T22:09:41Z"/>
              </w:rPr>
            </w:pPr>
            <w:del w:id="316" w:author="Unknown Author" w:date="2021-12-15T22:09:41Z">
              <w:r>
                <w:rPr>
                  <w:rFonts w:eastAsia="Times New Roman" w:cs="Arial" w:ascii="Arial" w:hAnsi="Arial"/>
                  <w:sz w:val="20"/>
                  <w:szCs w:val="20"/>
                  <w:lang w:val="fr-FR"/>
                </w:rPr>
                <w:delText>Le Télégraphe</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19" w:author="Unknown Author" w:date="2021-12-15T22:09:41Z"/>
              </w:rPr>
            </w:pPr>
            <w:del w:id="318" w:author="Unknown Author" w:date="2021-12-15T22:09:41Z">
              <w:r>
                <w:rPr>
                  <w:rFonts w:eastAsia="Times New Roman" w:cs="Arial" w:ascii="Arial" w:hAnsi="Arial"/>
                  <w:sz w:val="20"/>
                  <w:szCs w:val="20"/>
                  <w:lang w:val="fr-FR"/>
                </w:rPr>
                <w:delText>4.424</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21" w:author="Unknown Author" w:date="2021-12-15T22:09:41Z"/>
              </w:rPr>
            </w:pPr>
            <w:del w:id="320" w:author="Unknown Author" w:date="2021-12-15T22:09:41Z">
              <w:r>
                <w:rPr>
                  <w:rFonts w:eastAsia="Times New Roman" w:cs="Arial" w:ascii="Arial" w:hAnsi="Arial"/>
                  <w:sz w:val="20"/>
                  <w:szCs w:val="20"/>
                  <w:lang w:val="fr-FR"/>
                </w:rPr>
                <w:delText>43.885</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23" w:author="Unknown Author" w:date="2021-12-15T22:09:41Z"/>
              </w:rPr>
            </w:pPr>
            <w:del w:id="322" w:author="Unknown Author" w:date="2021-12-15T22:09:41Z">
              <w:r>
                <w:rPr>
                  <w:rFonts w:eastAsia="Times New Roman" w:cs="Arial" w:ascii="Arial" w:hAnsi="Arial"/>
                  <w:i/>
                  <w:sz w:val="20"/>
                  <w:szCs w:val="20"/>
                  <w:lang w:val="fr-FR"/>
                </w:rPr>
                <w:delText>Quercus ilex</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25" w:author="Unknown Author" w:date="2021-12-15T22:09:41Z"/>
              </w:rPr>
            </w:pPr>
            <w:del w:id="324" w:author="Unknown Author" w:date="2021-12-15T22:09:41Z">
              <w:r>
                <w:rPr>
                  <w:rFonts w:eastAsia="Times New Roman" w:cs="Arial" w:ascii="Arial" w:hAnsi="Arial"/>
                  <w:i/>
                  <w:sz w:val="20"/>
                  <w:szCs w:val="20"/>
                  <w:lang w:val="fr-FR"/>
                </w:rPr>
                <w:delText>Cistus albidus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27" w:author="Unknown Author" w:date="2021-12-15T22:09:41Z"/>
              </w:rPr>
            </w:pPr>
            <w:del w:id="326" w:author="Unknown Author" w:date="2021-12-15T22:09:41Z">
              <w:r>
                <w:rPr>
                  <w:rFonts w:eastAsia="Times New Roman" w:cs="Arial" w:ascii="Arial" w:hAnsi="Arial"/>
                  <w:sz w:val="20"/>
                  <w:szCs w:val="20"/>
                  <w:lang w:val="fr-FR"/>
                </w:rPr>
                <w:delText>D34S2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29" w:author="Unknown Author" w:date="2021-12-15T22:09:41Z"/>
              </w:rPr>
            </w:pPr>
            <w:del w:id="328" w:author="Unknown Author" w:date="2021-12-15T22:09:41Z">
              <w:r>
                <w:rPr>
                  <w:rFonts w:eastAsia="Times New Roman" w:cs="Arial" w:ascii="Arial" w:hAnsi="Arial"/>
                  <w:sz w:val="20"/>
                  <w:szCs w:val="20"/>
                  <w:lang w:val="fr-FR"/>
                </w:rPr>
                <w:delText>Le Puits de l'Aven</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31" w:author="Unknown Author" w:date="2021-12-15T22:09:41Z"/>
              </w:rPr>
            </w:pPr>
            <w:del w:id="330" w:author="Unknown Author" w:date="2021-12-15T22:09:41Z">
              <w:r>
                <w:rPr>
                  <w:rFonts w:eastAsia="Times New Roman" w:cs="Arial" w:ascii="Arial" w:hAnsi="Arial"/>
                  <w:sz w:val="20"/>
                  <w:szCs w:val="20"/>
                  <w:lang w:val="fr-FR"/>
                </w:rPr>
                <w:delText>3.716</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33" w:author="Unknown Author" w:date="2021-12-15T22:09:41Z"/>
              </w:rPr>
            </w:pPr>
            <w:del w:id="332" w:author="Unknown Author" w:date="2021-12-15T22:09:41Z">
              <w:r>
                <w:rPr>
                  <w:rFonts w:eastAsia="Times New Roman" w:cs="Arial" w:ascii="Arial" w:hAnsi="Arial"/>
                  <w:sz w:val="20"/>
                  <w:szCs w:val="20"/>
                  <w:lang w:val="fr-FR"/>
                </w:rPr>
                <w:delText>43.578</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35" w:author="Unknown Author" w:date="2021-12-15T22:09:41Z"/>
              </w:rPr>
            </w:pPr>
            <w:del w:id="334" w:author="Unknown Author" w:date="2021-12-15T22:09:41Z">
              <w:r>
                <w:rPr>
                  <w:rFonts w:eastAsia="Times New Roman" w:cs="Arial" w:ascii="Arial" w:hAnsi="Arial"/>
                  <w:i/>
                  <w:sz w:val="20"/>
                  <w:szCs w:val="20"/>
                  <w:lang w:val="fr-FR"/>
                </w:rPr>
                <w:delText>Quercus coccifera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37" w:author="Unknown Author" w:date="2021-12-15T22:09:41Z"/>
              </w:rPr>
            </w:pPr>
            <w:del w:id="336" w:author="Unknown Author" w:date="2021-12-15T22:09:41Z">
              <w:r>
                <w:rPr>
                  <w:rFonts w:eastAsia="Times New Roman" w:cs="Arial" w:ascii="Arial" w:hAnsi="Arial"/>
                  <w:i/>
                  <w:sz w:val="20"/>
                  <w:szCs w:val="20"/>
                  <w:lang w:val="fr-FR"/>
                </w:rPr>
                <w:delText>Cistus albidus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39" w:author="Unknown Author" w:date="2021-12-15T22:09:41Z"/>
              </w:rPr>
            </w:pPr>
            <w:del w:id="338" w:author="Unknown Author" w:date="2021-12-15T22:09:41Z">
              <w:r>
                <w:rPr>
                  <w:rFonts w:eastAsia="Times New Roman" w:cs="Arial" w:ascii="Arial" w:hAnsi="Arial"/>
                  <w:sz w:val="20"/>
                  <w:szCs w:val="20"/>
                  <w:lang w:val="fr-FR"/>
                </w:rPr>
                <w:delText>D66S1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41" w:author="Unknown Author" w:date="2021-12-15T22:09:41Z"/>
              </w:rPr>
            </w:pPr>
            <w:del w:id="340" w:author="Unknown Author" w:date="2021-12-15T22:09:41Z">
              <w:r>
                <w:rPr>
                  <w:rFonts w:eastAsia="Times New Roman" w:cs="Arial" w:ascii="Arial" w:hAnsi="Arial"/>
                  <w:sz w:val="20"/>
                  <w:szCs w:val="20"/>
                  <w:lang w:val="fr-FR"/>
                </w:rPr>
                <w:delText>Le Mas Péricot</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43" w:author="Unknown Author" w:date="2021-12-15T22:09:41Z"/>
              </w:rPr>
            </w:pPr>
            <w:del w:id="342" w:author="Unknown Author" w:date="2021-12-15T22:09:41Z">
              <w:r>
                <w:rPr>
                  <w:rFonts w:eastAsia="Times New Roman" w:cs="Arial" w:ascii="Arial" w:hAnsi="Arial"/>
                  <w:sz w:val="20"/>
                  <w:szCs w:val="20"/>
                  <w:lang w:val="fr-FR"/>
                </w:rPr>
                <w:delText>2.872</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45" w:author="Unknown Author" w:date="2021-12-15T22:09:41Z"/>
              </w:rPr>
            </w:pPr>
            <w:del w:id="344" w:author="Unknown Author" w:date="2021-12-15T22:09:41Z">
              <w:r>
                <w:rPr>
                  <w:rFonts w:eastAsia="Times New Roman" w:cs="Arial" w:ascii="Arial" w:hAnsi="Arial"/>
                  <w:sz w:val="20"/>
                  <w:szCs w:val="20"/>
                  <w:lang w:val="fr-FR"/>
                </w:rPr>
                <w:delText>42.515</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47" w:author="Unknown Author" w:date="2021-12-15T22:09:41Z"/>
              </w:rPr>
            </w:pPr>
            <w:del w:id="346" w:author="Unknown Author" w:date="2021-12-15T22:09:41Z">
              <w:r>
                <w:rPr>
                  <w:rFonts w:eastAsia="Times New Roman" w:cs="Arial" w:ascii="Arial" w:hAnsi="Arial"/>
                  <w:i/>
                  <w:sz w:val="20"/>
                  <w:szCs w:val="20"/>
                  <w:lang w:val="fr-FR"/>
                </w:rPr>
                <w:delText>Erica arborea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49" w:author="Unknown Author" w:date="2021-12-15T22:09:41Z"/>
              </w:rPr>
            </w:pPr>
            <w:del w:id="348" w:author="Unknown Author" w:date="2021-12-15T22:09:41Z">
              <w:r>
                <w:rPr>
                  <w:rFonts w:eastAsia="Times New Roman" w:cs="Arial" w:ascii="Arial" w:hAnsi="Arial"/>
                  <w:i/>
                  <w:sz w:val="20"/>
                  <w:szCs w:val="20"/>
                  <w:lang w:val="fr-FR"/>
                </w:rPr>
                <w:delText>Cistus monspelliensis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51" w:author="Unknown Author" w:date="2021-12-15T22:09:41Z"/>
              </w:rPr>
            </w:pPr>
            <w:del w:id="350" w:author="Unknown Author" w:date="2021-12-15T22:09:41Z">
              <w:r>
                <w:rPr>
                  <w:rFonts w:eastAsia="Times New Roman" w:cs="Arial" w:ascii="Arial" w:hAnsi="Arial"/>
                  <w:sz w:val="20"/>
                  <w:szCs w:val="20"/>
                  <w:lang w:val="fr-FR"/>
                </w:rPr>
                <w:delText>D66S2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53" w:author="Unknown Author" w:date="2021-12-15T22:09:41Z"/>
              </w:rPr>
            </w:pPr>
            <w:del w:id="352" w:author="Unknown Author" w:date="2021-12-15T22:09:41Z">
              <w:r>
                <w:rPr>
                  <w:rFonts w:eastAsia="Times New Roman" w:cs="Arial" w:ascii="Arial" w:hAnsi="Arial"/>
                  <w:sz w:val="20"/>
                  <w:szCs w:val="20"/>
                  <w:lang w:val="fr-FR"/>
                </w:rPr>
                <w:delText>Le Vigné</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55" w:author="Unknown Author" w:date="2021-12-15T22:09:41Z"/>
              </w:rPr>
            </w:pPr>
            <w:del w:id="354" w:author="Unknown Author" w:date="2021-12-15T22:09:41Z">
              <w:r>
                <w:rPr>
                  <w:rFonts w:eastAsia="Times New Roman" w:cs="Arial" w:ascii="Arial" w:hAnsi="Arial"/>
                  <w:sz w:val="20"/>
                  <w:szCs w:val="20"/>
                  <w:lang w:val="fr-FR"/>
                </w:rPr>
                <w:delText>2.479</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57" w:author="Unknown Author" w:date="2021-12-15T22:09:41Z"/>
              </w:rPr>
            </w:pPr>
            <w:del w:id="356" w:author="Unknown Author" w:date="2021-12-15T22:09:41Z">
              <w:r>
                <w:rPr>
                  <w:rFonts w:eastAsia="Times New Roman" w:cs="Arial" w:ascii="Arial" w:hAnsi="Arial"/>
                  <w:sz w:val="20"/>
                  <w:szCs w:val="20"/>
                  <w:lang w:val="fr-FR"/>
                </w:rPr>
                <w:delText>42.644</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59" w:author="Unknown Author" w:date="2021-12-15T22:09:41Z"/>
              </w:rPr>
            </w:pPr>
            <w:del w:id="358" w:author="Unknown Author" w:date="2021-12-15T22:09:41Z">
              <w:r>
                <w:rPr>
                  <w:rFonts w:eastAsia="Times New Roman" w:cs="Arial" w:ascii="Arial" w:hAnsi="Arial"/>
                  <w:i/>
                  <w:sz w:val="20"/>
                  <w:szCs w:val="20"/>
                  <w:lang w:val="fr-FR"/>
                </w:rPr>
                <w:delText>Cistus monspelliensis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61" w:author="Unknown Author" w:date="2021-12-15T22:09:41Z"/>
              </w:rPr>
            </w:pPr>
            <w:del w:id="360" w:author="Unknown Author" w:date="2021-12-15T22:09:41Z">
              <w:r>
                <w:rPr>
                  <w:rFonts w:eastAsia="Times New Roman" w:cs="Arial" w:ascii="Arial" w:hAnsi="Arial"/>
                  <w:i/>
                  <w:sz w:val="20"/>
                  <w:szCs w:val="20"/>
                  <w:lang w:val="fr-FR"/>
                </w:rPr>
                <w:delText>-</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63" w:author="Unknown Author" w:date="2021-12-15T22:09:41Z"/>
              </w:rPr>
            </w:pPr>
            <w:del w:id="362" w:author="Unknown Author" w:date="2021-12-15T22:09:41Z">
              <w:r>
                <w:rPr>
                  <w:rFonts w:eastAsia="Times New Roman" w:cs="Arial" w:ascii="Arial" w:hAnsi="Arial"/>
                  <w:sz w:val="20"/>
                  <w:szCs w:val="20"/>
                  <w:lang w:val="fr-FR"/>
                </w:rPr>
                <w:delText>D83S1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65" w:author="Unknown Author" w:date="2021-12-15T22:09:41Z"/>
              </w:rPr>
            </w:pPr>
            <w:del w:id="364" w:author="Unknown Author" w:date="2021-12-15T22:09:41Z">
              <w:r>
                <w:rPr>
                  <w:rFonts w:eastAsia="Times New Roman" w:cs="Arial" w:ascii="Arial" w:hAnsi="Arial"/>
                  <w:sz w:val="20"/>
                  <w:szCs w:val="20"/>
                  <w:lang w:val="fr-FR"/>
                </w:rPr>
                <w:delText>Le Castellet</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67" w:author="Unknown Author" w:date="2021-12-15T22:09:41Z"/>
              </w:rPr>
            </w:pPr>
            <w:del w:id="366" w:author="Unknown Author" w:date="2021-12-15T22:09:41Z">
              <w:r>
                <w:rPr>
                  <w:rFonts w:eastAsia="Times New Roman" w:cs="Arial" w:ascii="Arial" w:hAnsi="Arial"/>
                  <w:sz w:val="20"/>
                  <w:szCs w:val="20"/>
                  <w:lang w:val="fr-FR"/>
                </w:rPr>
                <w:delText>5.802</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69" w:author="Unknown Author" w:date="2021-12-15T22:09:41Z"/>
              </w:rPr>
            </w:pPr>
            <w:del w:id="368" w:author="Unknown Author" w:date="2021-12-15T22:09:41Z">
              <w:r>
                <w:rPr>
                  <w:rFonts w:eastAsia="Times New Roman" w:cs="Arial" w:ascii="Arial" w:hAnsi="Arial"/>
                  <w:sz w:val="20"/>
                  <w:szCs w:val="20"/>
                  <w:lang w:val="fr-FR"/>
                </w:rPr>
                <w:delText>43.241</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71" w:author="Unknown Author" w:date="2021-12-15T22:09:41Z"/>
              </w:rPr>
            </w:pPr>
            <w:del w:id="370" w:author="Unknown Author" w:date="2021-12-15T22:09:41Z">
              <w:r>
                <w:rPr>
                  <w:rFonts w:eastAsia="Times New Roman" w:cs="Arial" w:ascii="Arial" w:hAnsi="Arial"/>
                  <w:i/>
                  <w:sz w:val="20"/>
                  <w:szCs w:val="20"/>
                  <w:lang w:val="fr-FR"/>
                </w:rPr>
                <w:delText>Erica arborea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73" w:author="Unknown Author" w:date="2021-12-15T22:09:41Z"/>
              </w:rPr>
            </w:pPr>
            <w:del w:id="372" w:author="Unknown Author" w:date="2021-12-15T22:09:41Z">
              <w:r>
                <w:rPr>
                  <w:rFonts w:eastAsia="Times New Roman" w:cs="Arial" w:ascii="Arial" w:hAnsi="Arial"/>
                  <w:i/>
                  <w:sz w:val="20"/>
                  <w:szCs w:val="20"/>
                  <w:lang w:val="fr-FR"/>
                </w:rPr>
                <w:delText>Cistus monspelliensis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75" w:author="Unknown Author" w:date="2021-12-15T22:09:41Z"/>
              </w:rPr>
            </w:pPr>
            <w:del w:id="374" w:author="Unknown Author" w:date="2021-12-15T22:09:41Z">
              <w:r>
                <w:rPr>
                  <w:rFonts w:eastAsia="Times New Roman" w:cs="Arial" w:ascii="Arial" w:hAnsi="Arial"/>
                  <w:sz w:val="20"/>
                  <w:szCs w:val="20"/>
                  <w:lang w:val="fr-FR"/>
                </w:rPr>
                <w:delText>D83S2</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77" w:author="Unknown Author" w:date="2021-12-15T22:09:41Z"/>
              </w:rPr>
            </w:pPr>
            <w:del w:id="376" w:author="Unknown Author" w:date="2021-12-15T22:09:41Z">
              <w:r>
                <w:rPr>
                  <w:rFonts w:eastAsia="Times New Roman" w:cs="Arial" w:ascii="Arial" w:hAnsi="Arial"/>
                  <w:sz w:val="20"/>
                  <w:szCs w:val="20"/>
                  <w:lang w:val="fr-FR"/>
                </w:rPr>
                <w:delText>Le Haras du Rastéou</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79" w:author="Unknown Author" w:date="2021-12-15T22:09:41Z"/>
              </w:rPr>
            </w:pPr>
            <w:del w:id="378" w:author="Unknown Author" w:date="2021-12-15T22:09:41Z">
              <w:r>
                <w:rPr>
                  <w:rFonts w:eastAsia="Times New Roman" w:cs="Arial" w:ascii="Arial" w:hAnsi="Arial"/>
                  <w:sz w:val="20"/>
                  <w:szCs w:val="20"/>
                  <w:lang w:val="fr-FR"/>
                </w:rPr>
                <w:delText>6.483</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81" w:author="Unknown Author" w:date="2021-12-15T22:09:41Z"/>
              </w:rPr>
            </w:pPr>
            <w:del w:id="380" w:author="Unknown Author" w:date="2021-12-15T22:09:41Z">
              <w:r>
                <w:rPr>
                  <w:rFonts w:eastAsia="Times New Roman" w:cs="Arial" w:ascii="Arial" w:hAnsi="Arial"/>
                  <w:sz w:val="20"/>
                  <w:szCs w:val="20"/>
                  <w:lang w:val="fr-FR"/>
                </w:rPr>
                <w:delText>43.477</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83" w:author="Unknown Author" w:date="2021-12-15T22:09:41Z"/>
              </w:rPr>
            </w:pPr>
            <w:del w:id="382" w:author="Unknown Author" w:date="2021-12-15T22:09:41Z">
              <w:r>
                <w:rPr>
                  <w:rFonts w:eastAsia="Times New Roman" w:cs="Arial" w:ascii="Arial" w:hAnsi="Arial"/>
                  <w:i/>
                  <w:sz w:val="20"/>
                  <w:szCs w:val="20"/>
                  <w:lang w:val="fr-FR"/>
                </w:rPr>
                <w:delText>Quercus ilex</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85" w:author="Unknown Author" w:date="2021-12-15T22:09:41Z"/>
              </w:rPr>
            </w:pPr>
            <w:del w:id="384" w:author="Unknown Author" w:date="2021-12-15T22:09:41Z">
              <w:r>
                <w:rPr>
                  <w:rFonts w:eastAsia="Times New Roman" w:cs="Arial" w:ascii="Arial" w:hAnsi="Arial"/>
                  <w:i/>
                  <w:sz w:val="20"/>
                  <w:szCs w:val="20"/>
                  <w:lang w:val="fr-FR"/>
                </w:rPr>
                <w:delText>Cistus albidus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87" w:author="Unknown Author" w:date="2021-12-15T22:09:41Z"/>
              </w:rPr>
            </w:pPr>
            <w:del w:id="386" w:author="Unknown Author" w:date="2021-12-15T22:09:41Z">
              <w:r>
                <w:rPr>
                  <w:rFonts w:eastAsia="Times New Roman" w:cs="Arial" w:ascii="Arial" w:hAnsi="Arial"/>
                  <w:sz w:val="20"/>
                  <w:szCs w:val="20"/>
                  <w:lang w:val="fr-FR"/>
                </w:rPr>
                <w:delText>D83S3</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89" w:author="Unknown Author" w:date="2021-12-15T22:09:41Z"/>
              </w:rPr>
            </w:pPr>
            <w:del w:id="388" w:author="Unknown Author" w:date="2021-12-15T22:09:41Z">
              <w:r>
                <w:rPr>
                  <w:rFonts w:eastAsia="Times New Roman" w:cs="Arial" w:ascii="Arial" w:hAnsi="Arial"/>
                  <w:sz w:val="20"/>
                  <w:szCs w:val="20"/>
                  <w:lang w:val="fr-FR"/>
                </w:rPr>
                <w:delText>La Carrière du Juge</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91" w:author="Unknown Author" w:date="2021-12-15T22:09:41Z"/>
              </w:rPr>
            </w:pPr>
            <w:del w:id="390" w:author="Unknown Author" w:date="2021-12-15T22:09:41Z">
              <w:r>
                <w:rPr>
                  <w:rFonts w:eastAsia="Times New Roman" w:cs="Arial" w:ascii="Arial" w:hAnsi="Arial"/>
                  <w:sz w:val="20"/>
                  <w:szCs w:val="20"/>
                  <w:lang w:val="fr-FR"/>
                </w:rPr>
                <w:delText>5.999</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93" w:author="Unknown Author" w:date="2021-12-15T22:09:41Z"/>
              </w:rPr>
            </w:pPr>
            <w:del w:id="392" w:author="Unknown Author" w:date="2021-12-15T22:09:41Z">
              <w:r>
                <w:rPr>
                  <w:rFonts w:eastAsia="Times New Roman" w:cs="Arial" w:ascii="Arial" w:hAnsi="Arial"/>
                  <w:sz w:val="20"/>
                  <w:szCs w:val="20"/>
                  <w:lang w:val="fr-FR"/>
                </w:rPr>
                <w:delText>43.424</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95" w:author="Unknown Author" w:date="2021-12-15T22:09:41Z"/>
              </w:rPr>
            </w:pPr>
            <w:del w:id="394" w:author="Unknown Author" w:date="2021-12-15T22:09:41Z">
              <w:r>
                <w:rPr>
                  <w:rFonts w:eastAsia="Times New Roman" w:cs="Arial" w:ascii="Arial" w:hAnsi="Arial"/>
                  <w:i/>
                  <w:sz w:val="20"/>
                  <w:szCs w:val="20"/>
                  <w:lang w:val="fr-FR"/>
                </w:rPr>
                <w:delText>Cistus albidus</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397" w:author="Unknown Author" w:date="2021-12-15T22:09:41Z"/>
              </w:rPr>
            </w:pPr>
            <w:del w:id="396" w:author="Unknown Author" w:date="2021-12-15T22:09:41Z">
              <w:r>
                <w:rPr>
                  <w:rFonts w:eastAsia="Times New Roman" w:cs="Arial" w:ascii="Arial" w:hAnsi="Arial"/>
                  <w:i/>
                  <w:sz w:val="20"/>
                  <w:szCs w:val="20"/>
                  <w:lang w:val="fr-FR"/>
                </w:rPr>
                <w:delText>Cistus monspelliensis</w:delText>
              </w:r>
            </w:del>
          </w:p>
        </w:tc>
      </w:tr>
      <w:tr>
        <w:trPr>
          <w:trHeight w:val="320" w:hRule="atLeast"/>
        </w:trPr>
        <w:tc>
          <w:tcPr>
            <w:tcW w:w="1842"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399" w:author="Unknown Author" w:date="2021-12-15T22:09:41Z"/>
              </w:rPr>
            </w:pPr>
            <w:del w:id="398" w:author="Unknown Author" w:date="2021-12-15T22:09:41Z">
              <w:r>
                <w:rPr>
                  <w:rFonts w:eastAsia="Times New Roman" w:cs="Arial" w:ascii="Arial" w:hAnsi="Arial"/>
                  <w:sz w:val="20"/>
                  <w:szCs w:val="20"/>
                  <w:lang w:val="fr-FR"/>
                </w:rPr>
                <w:delText>D84S1</w:delText>
              </w:r>
            </w:del>
          </w:p>
        </w:tc>
        <w:tc>
          <w:tcPr>
            <w:tcW w:w="232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01" w:author="Unknown Author" w:date="2021-12-15T22:09:41Z"/>
              </w:rPr>
            </w:pPr>
            <w:del w:id="400" w:author="Unknown Author" w:date="2021-12-15T22:09:41Z">
              <w:r>
                <w:rPr>
                  <w:rFonts w:eastAsia="Times New Roman" w:cs="Arial" w:ascii="Arial" w:hAnsi="Arial"/>
                  <w:sz w:val="20"/>
                  <w:szCs w:val="20"/>
                  <w:lang w:val="fr-FR"/>
                </w:rPr>
                <w:delText>Mur de la Peste</w:delText>
              </w:r>
            </w:del>
          </w:p>
        </w:tc>
        <w:tc>
          <w:tcPr>
            <w:tcW w:w="150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03" w:author="Unknown Author" w:date="2021-12-15T22:09:41Z"/>
              </w:rPr>
            </w:pPr>
            <w:del w:id="402" w:author="Unknown Author" w:date="2021-12-15T22:09:41Z">
              <w:r>
                <w:rPr>
                  <w:rFonts w:eastAsia="Times New Roman" w:cs="Arial" w:ascii="Arial" w:hAnsi="Arial"/>
                  <w:sz w:val="20"/>
                  <w:szCs w:val="20"/>
                  <w:lang w:val="fr-FR"/>
                </w:rPr>
                <w:delText>5.141</w:delText>
              </w:r>
            </w:del>
          </w:p>
        </w:tc>
        <w:tc>
          <w:tcPr>
            <w:tcW w:w="1418"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05" w:author="Unknown Author" w:date="2021-12-15T22:09:41Z"/>
              </w:rPr>
            </w:pPr>
            <w:del w:id="404" w:author="Unknown Author" w:date="2021-12-15T22:09:41Z">
              <w:r>
                <w:rPr>
                  <w:rFonts w:eastAsia="Times New Roman" w:cs="Arial" w:ascii="Arial" w:hAnsi="Arial"/>
                  <w:sz w:val="20"/>
                  <w:szCs w:val="20"/>
                  <w:lang w:val="fr-FR"/>
                </w:rPr>
                <w:delText>43.903</w:delText>
              </w:r>
            </w:del>
          </w:p>
        </w:tc>
        <w:tc>
          <w:tcPr>
            <w:tcW w:w="3544"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407" w:author="Unknown Author" w:date="2021-12-15T22:09:41Z"/>
              </w:rPr>
            </w:pPr>
            <w:del w:id="406" w:author="Unknown Author" w:date="2021-12-15T22:09:41Z">
              <w:r>
                <w:rPr>
                  <w:rFonts w:eastAsia="Times New Roman" w:cs="Arial" w:ascii="Arial" w:hAnsi="Arial"/>
                  <w:i/>
                  <w:sz w:val="20"/>
                  <w:szCs w:val="20"/>
                  <w:lang w:val="fr-FR"/>
                </w:rPr>
                <w:delText>Quercus coccifera</w:delText>
              </w:r>
            </w:del>
          </w:p>
        </w:tc>
        <w:tc>
          <w:tcPr>
            <w:tcW w:w="4110" w:type="dxa"/>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409" w:author="Unknown Author" w:date="2021-12-15T22:09:41Z"/>
              </w:rPr>
            </w:pPr>
            <w:del w:id="408" w:author="Unknown Author" w:date="2021-12-15T22:09:41Z">
              <w:r>
                <w:rPr>
                  <w:rFonts w:eastAsia="Times New Roman" w:cs="Arial" w:ascii="Arial" w:hAnsi="Arial"/>
                  <w:i/>
                  <w:sz w:val="20"/>
                  <w:szCs w:val="20"/>
                  <w:lang w:val="fr-FR"/>
                </w:rPr>
                <w:delText>Quercus ilex</w:delText>
              </w:r>
            </w:del>
          </w:p>
        </w:tc>
      </w:tr>
      <w:tr>
        <w:trPr>
          <w:trHeight w:val="320" w:hRule="atLeast"/>
        </w:trPr>
        <w:tc>
          <w:tcPr>
            <w:tcW w:w="1842"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11" w:author="Unknown Author" w:date="2021-12-15T22:09:41Z"/>
              </w:rPr>
            </w:pPr>
            <w:del w:id="410" w:author="Unknown Author" w:date="2021-12-15T22:09:41Z">
              <w:r>
                <w:rPr>
                  <w:rFonts w:eastAsia="Times New Roman" w:cs="Arial" w:ascii="Arial" w:hAnsi="Arial"/>
                  <w:sz w:val="20"/>
                  <w:szCs w:val="20"/>
                  <w:lang w:val="fr-FR"/>
                </w:rPr>
                <w:delText>D84S2</w:delText>
              </w:r>
            </w:del>
          </w:p>
        </w:tc>
        <w:tc>
          <w:tcPr>
            <w:tcW w:w="2321"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13" w:author="Unknown Author" w:date="2021-12-15T22:09:41Z"/>
              </w:rPr>
            </w:pPr>
            <w:del w:id="412" w:author="Unknown Author" w:date="2021-12-15T22:09:41Z">
              <w:r>
                <w:rPr>
                  <w:rFonts w:eastAsia="Times New Roman" w:cs="Arial" w:ascii="Arial" w:hAnsi="Arial"/>
                  <w:sz w:val="20"/>
                  <w:szCs w:val="20"/>
                  <w:lang w:val="fr-FR"/>
                </w:rPr>
                <w:delText>Peyrasse</w:delText>
              </w:r>
            </w:del>
          </w:p>
        </w:tc>
        <w:tc>
          <w:tcPr>
            <w:tcW w:w="1506"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15" w:author="Unknown Author" w:date="2021-12-15T22:09:41Z"/>
              </w:rPr>
            </w:pPr>
            <w:del w:id="414" w:author="Unknown Author" w:date="2021-12-15T22:09:41Z">
              <w:r>
                <w:rPr>
                  <w:rFonts w:eastAsia="Times New Roman" w:cs="Arial" w:ascii="Arial" w:hAnsi="Arial"/>
                  <w:sz w:val="20"/>
                  <w:szCs w:val="20"/>
                  <w:lang w:val="fr-FR"/>
                </w:rPr>
                <w:delText>5.619</w:delText>
              </w:r>
            </w:del>
          </w:p>
        </w:tc>
        <w:tc>
          <w:tcPr>
            <w:tcW w:w="1418"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417" w:author="Unknown Author" w:date="2021-12-15T22:09:41Z"/>
              </w:rPr>
            </w:pPr>
            <w:del w:id="416" w:author="Unknown Author" w:date="2021-12-15T22:09:41Z">
              <w:r>
                <w:rPr>
                  <w:rFonts w:eastAsia="Times New Roman" w:cs="Arial" w:ascii="Arial" w:hAnsi="Arial"/>
                  <w:sz w:val="20"/>
                  <w:szCs w:val="20"/>
                  <w:lang w:val="fr-FR"/>
                </w:rPr>
                <w:delText>43.74</w:delText>
              </w:r>
            </w:del>
          </w:p>
        </w:tc>
        <w:tc>
          <w:tcPr>
            <w:tcW w:w="3544"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419" w:author="Unknown Author" w:date="2021-12-15T22:09:41Z"/>
              </w:rPr>
            </w:pPr>
            <w:del w:id="418" w:author="Unknown Author" w:date="2021-12-15T22:09:41Z">
              <w:r>
                <w:rPr>
                  <w:rFonts w:eastAsia="Times New Roman" w:cs="Arial" w:ascii="Arial" w:hAnsi="Arial"/>
                  <w:i/>
                  <w:sz w:val="20"/>
                  <w:szCs w:val="20"/>
                  <w:lang w:val="fr-FR"/>
                </w:rPr>
                <w:delText>Rosmarinus officinalis</w:delText>
              </w:r>
            </w:del>
          </w:p>
        </w:tc>
        <w:tc>
          <w:tcPr>
            <w:tcW w:w="4110"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i/>
                <w:i/>
                <w:sz w:val="20"/>
                <w:szCs w:val="20"/>
                <w:lang w:val="fr-FR"/>
                <w:del w:id="421" w:author="Unknown Author" w:date="2021-12-15T22:09:41Z"/>
              </w:rPr>
            </w:pPr>
            <w:del w:id="420" w:author="Unknown Author" w:date="2021-12-15T22:09:41Z">
              <w:r>
                <w:rPr>
                  <w:rFonts w:eastAsia="Times New Roman" w:cs="Arial" w:ascii="Arial" w:hAnsi="Arial"/>
                  <w:i/>
                  <w:sz w:val="20"/>
                  <w:szCs w:val="20"/>
                  <w:lang w:val="fr-FR"/>
                </w:rPr>
                <w:delText>Quercus ilex</w:delText>
              </w:r>
            </w:del>
          </w:p>
        </w:tc>
      </w:tr>
    </w:tbl>
    <w:p>
      <w:pPr>
        <w:sectPr>
          <w:type w:val="nextPage"/>
          <w:pgSz w:orient="landscape" w:w="16820" w:h="11906"/>
          <w:pgMar w:left="1417" w:right="1417" w:header="0" w:top="1417" w:footer="0" w:bottom="1417" w:gutter="0"/>
          <w:lnNumType w:countBy="1" w:restart="continuous" w:distance="283"/>
          <w:pgNumType w:fmt="decimal"/>
          <w:formProt w:val="false"/>
          <w:textDirection w:val="lrTb"/>
          <w:docGrid w:type="default" w:linePitch="360" w:charSpace="0"/>
        </w:sectPr>
      </w:pPr>
    </w:p>
    <w:p>
      <w:pPr>
        <w:pStyle w:val="Normal"/>
        <w:rPr>
          <w:u w:val="single"/>
          <w:del w:id="424" w:author="Unknown Author" w:date="2021-12-15T22:09:41Z"/>
        </w:rPr>
      </w:pPr>
      <w:del w:id="422" w:author="Unknown Author" w:date="2021-12-15T22:09:41Z">
        <w:r>
          <w:rPr>
            <w:u w:val="single"/>
          </w:rPr>
          <w:delText>Table A3</w:delText>
        </w:r>
      </w:del>
      <w:del w:id="423" w:author="Unknown Author" w:date="2021-12-15T22:09:41Z">
        <w:r>
          <w:rPr/>
          <w:delText xml:space="preserve">: Characteristics of the studied species in terms of LFMC, drought traits and regeneration traits </w:delText>
        </w:r>
      </w:del>
    </w:p>
    <w:tbl>
      <w:tblPr>
        <w:tblW w:w="9960" w:type="dxa"/>
        <w:jc w:val="left"/>
        <w:tblInd w:w="0" w:type="dxa"/>
        <w:tblCellMar>
          <w:top w:w="0" w:type="dxa"/>
          <w:left w:w="70" w:type="dxa"/>
          <w:bottom w:w="0" w:type="dxa"/>
          <w:right w:w="70" w:type="dxa"/>
        </w:tblCellMar>
        <w:tblLook w:val="04a0" w:noHBand="0" w:noVBand="1" w:firstColumn="1" w:lastRow="0" w:lastColumn="0" w:firstRow="1"/>
      </w:tblPr>
      <w:tblGrid>
        <w:gridCol w:w="2024"/>
        <w:gridCol w:w="1162"/>
        <w:gridCol w:w="1380"/>
        <w:gridCol w:w="1632"/>
        <w:gridCol w:w="1762"/>
        <w:gridCol w:w="1999"/>
      </w:tblGrid>
      <w:tr>
        <w:trPr>
          <w:trHeight w:val="720" w:hRule="atLeast"/>
        </w:trPr>
        <w:tc>
          <w:tcPr>
            <w:tcW w:w="2024" w:type="dxa"/>
            <w:vMerge w:val="restart"/>
            <w:tcBorders>
              <w:top w:val="single" w:sz="4" w:space="0" w:color="000000"/>
            </w:tcBorders>
            <w:shd w:color="auto" w:fill="auto" w:val="clear"/>
            <w:vAlign w:val="center"/>
          </w:tcPr>
          <w:p>
            <w:pPr>
              <w:pStyle w:val="Normal"/>
              <w:spacing w:before="0" w:after="60"/>
              <w:jc w:val="left"/>
              <w:rPr>
                <w:rFonts w:ascii="Arial" w:hAnsi="Arial" w:eastAsia="Times New Roman" w:cs="Arial"/>
                <w:b/>
                <w:b/>
                <w:sz w:val="18"/>
                <w:szCs w:val="18"/>
                <w:lang w:val="fr-FR"/>
                <w:del w:id="426" w:author="Unknown Author" w:date="2021-12-15T22:09:41Z"/>
              </w:rPr>
            </w:pPr>
            <w:del w:id="425" w:author="Unknown Author" w:date="2021-12-15T22:09:41Z">
              <w:r>
                <w:rPr>
                  <w:rFonts w:eastAsia="Times New Roman" w:cs="Arial" w:ascii="Arial" w:hAnsi="Arial"/>
                  <w:b/>
                  <w:sz w:val="18"/>
                  <w:szCs w:val="18"/>
                  <w:lang w:val="fr-FR"/>
                </w:rPr>
                <w:delText>Species</w:delText>
              </w:r>
            </w:del>
          </w:p>
        </w:tc>
        <w:tc>
          <w:tcPr>
            <w:tcW w:w="2542" w:type="dxa"/>
            <w:gridSpan w:val="2"/>
            <w:tcBorders>
              <w:top w:val="single" w:sz="4" w:space="0" w:color="000000"/>
            </w:tcBorders>
            <w:shd w:color="auto" w:fill="auto" w:val="clear"/>
            <w:vAlign w:val="center"/>
          </w:tcPr>
          <w:p>
            <w:pPr>
              <w:pStyle w:val="Normal"/>
              <w:spacing w:lineRule="auto" w:line="240" w:before="0" w:after="60"/>
              <w:jc w:val="center"/>
              <w:rPr>
                <w:rFonts w:ascii="Arial" w:hAnsi="Arial" w:eastAsia="Times New Roman" w:cs="Arial"/>
                <w:b/>
                <w:b/>
                <w:sz w:val="18"/>
                <w:szCs w:val="18"/>
                <w:del w:id="428" w:author="Unknown Author" w:date="2021-12-15T22:09:41Z"/>
              </w:rPr>
            </w:pPr>
            <w:del w:id="427" w:author="Unknown Author" w:date="2021-12-15T22:09:41Z">
              <w:r>
                <w:rPr>
                  <w:rFonts w:eastAsia="Times New Roman" w:cs="Arial" w:ascii="Arial" w:hAnsi="Arial"/>
                  <w:b/>
                  <w:sz w:val="18"/>
                  <w:szCs w:val="18"/>
                </w:rPr>
                <w:delText>LFMC</w:delText>
              </w:r>
            </w:del>
          </w:p>
        </w:tc>
        <w:tc>
          <w:tcPr>
            <w:tcW w:w="3394" w:type="dxa"/>
            <w:gridSpan w:val="2"/>
            <w:tcBorders>
              <w:top w:val="single" w:sz="4" w:space="0" w:color="000000"/>
            </w:tcBorders>
            <w:shd w:color="auto" w:fill="auto" w:val="clear"/>
            <w:vAlign w:val="center"/>
          </w:tcPr>
          <w:p>
            <w:pPr>
              <w:pStyle w:val="Normal"/>
              <w:spacing w:lineRule="auto" w:line="240" w:before="0" w:after="60"/>
              <w:jc w:val="center"/>
              <w:rPr>
                <w:rFonts w:ascii="Arial" w:hAnsi="Arial" w:eastAsia="Times New Roman" w:cs="Arial"/>
                <w:b/>
                <w:b/>
                <w:sz w:val="18"/>
                <w:szCs w:val="18"/>
                <w:del w:id="430" w:author="Unknown Author" w:date="2021-12-15T22:09:41Z"/>
              </w:rPr>
            </w:pPr>
            <w:del w:id="429" w:author="Unknown Author" w:date="2021-12-15T22:09:41Z">
              <w:r>
                <w:rPr>
                  <w:rFonts w:eastAsia="Times New Roman" w:cs="Arial" w:ascii="Arial" w:hAnsi="Arial"/>
                  <w:b/>
                  <w:sz w:val="18"/>
                  <w:szCs w:val="18"/>
                </w:rPr>
                <w:delText>Drought traits</w:delText>
              </w:r>
            </w:del>
          </w:p>
        </w:tc>
        <w:tc>
          <w:tcPr>
            <w:tcW w:w="1999" w:type="dxa"/>
            <w:tcBorders>
              <w:top w:val="single" w:sz="4" w:space="0" w:color="000000"/>
            </w:tcBorders>
            <w:shd w:color="auto" w:fill="auto" w:val="clear"/>
            <w:vAlign w:val="center"/>
          </w:tcPr>
          <w:p>
            <w:pPr>
              <w:pStyle w:val="Normal"/>
              <w:spacing w:lineRule="auto" w:line="240" w:before="0" w:after="60"/>
              <w:jc w:val="center"/>
              <w:rPr>
                <w:rFonts w:ascii="Arial" w:hAnsi="Arial" w:eastAsia="Times New Roman" w:cs="Arial"/>
                <w:b/>
                <w:b/>
                <w:sz w:val="18"/>
                <w:szCs w:val="18"/>
                <w:del w:id="432" w:author="Unknown Author" w:date="2021-12-15T22:09:41Z"/>
              </w:rPr>
            </w:pPr>
            <w:del w:id="431" w:author="Unknown Author" w:date="2021-12-15T22:09:41Z">
              <w:r>
                <w:rPr>
                  <w:rFonts w:eastAsia="Times New Roman" w:cs="Arial" w:ascii="Arial" w:hAnsi="Arial"/>
                  <w:b/>
                  <w:sz w:val="18"/>
                  <w:szCs w:val="18"/>
                </w:rPr>
                <w:delText>Regeneration trait</w:delText>
              </w:r>
            </w:del>
          </w:p>
        </w:tc>
      </w:tr>
      <w:tr>
        <w:trPr>
          <w:trHeight w:val="720" w:hRule="atLeast"/>
        </w:trPr>
        <w:tc>
          <w:tcPr>
            <w:tcW w:w="2024" w:type="dxa"/>
            <w:vMerge w:val="continue"/>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lang w:val="fr-FR"/>
                <w:del w:id="434" w:author="Unknown Author" w:date="2021-12-15T22:09:41Z"/>
              </w:rPr>
            </w:pPr>
            <w:del w:id="433" w:author="Unknown Author" w:date="2021-12-15T22:09:41Z">
              <w:r>
                <w:rPr>
                  <w:rFonts w:eastAsia="Times New Roman" w:cs="Arial" w:ascii="Arial" w:hAnsi="Arial"/>
                  <w:sz w:val="18"/>
                  <w:szCs w:val="18"/>
                  <w:lang w:val="fr-FR"/>
                </w:rPr>
              </w:r>
            </w:del>
          </w:p>
        </w:tc>
        <w:tc>
          <w:tcPr>
            <w:tcW w:w="1162" w:type="dxa"/>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lang w:val="fr-FR"/>
                <w:del w:id="436" w:author="Unknown Author" w:date="2021-12-15T22:09:41Z"/>
              </w:rPr>
            </w:pPr>
            <w:del w:id="435" w:author="Unknown Author" w:date="2021-12-15T22:09:41Z">
              <w:r>
                <w:rPr>
                  <w:rFonts w:eastAsia="Times New Roman" w:cs="Arial" w:ascii="Arial" w:hAnsi="Arial"/>
                  <w:sz w:val="18"/>
                  <w:szCs w:val="18"/>
                </w:rPr>
                <w:delText>Predictability</w:delText>
              </w:r>
            </w:del>
          </w:p>
        </w:tc>
        <w:tc>
          <w:tcPr>
            <w:tcW w:w="1380" w:type="dxa"/>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del w:id="438" w:author="Unknown Author" w:date="2021-12-15T22:09:41Z"/>
              </w:rPr>
            </w:pPr>
            <w:del w:id="437" w:author="Unknown Author" w:date="2021-12-15T22:09:41Z">
              <w:r>
                <w:rPr>
                  <w:rFonts w:eastAsia="Times New Roman" w:cs="Arial" w:ascii="Arial" w:hAnsi="Arial"/>
                  <w:sz w:val="18"/>
                  <w:szCs w:val="18"/>
                </w:rPr>
                <w:delText>Seasonal variations</w:delText>
              </w:r>
            </w:del>
          </w:p>
        </w:tc>
        <w:tc>
          <w:tcPr>
            <w:tcW w:w="1632" w:type="dxa"/>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lang w:val="fr-FR"/>
                <w:del w:id="442" w:author="Unknown Author" w:date="2021-12-15T22:09:41Z"/>
              </w:rPr>
            </w:pPr>
            <w:del w:id="439" w:author="Unknown Author" w:date="2021-12-15T22:09:41Z">
              <w:r>
                <w:rPr>
                  <w:rFonts w:eastAsia="Times New Roman" w:cs="Arial" w:ascii="Arial" w:hAnsi="Arial"/>
                  <w:sz w:val="18"/>
                  <w:szCs w:val="18"/>
                </w:rPr>
                <w:delText>Modulus of elasticity (</w:delText>
              </w:r>
            </w:del>
            <w:del w:id="440" w:author="Unknown Author" w:date="2021-12-15T22:09:41Z">
              <w:r>
                <w:rPr>
                  <w:rFonts w:eastAsia="Symbol" w:cs="Symbol" w:ascii="Symbol" w:hAnsi="Symbol"/>
                  <w:sz w:val="18"/>
                  <w:szCs w:val="18"/>
                </w:rPr>
                <w:delText></w:delText>
              </w:r>
            </w:del>
            <w:del w:id="441" w:author="Unknown Author" w:date="2021-12-15T22:09:41Z">
              <w:r>
                <w:rPr>
                  <w:rFonts w:eastAsia="Times New Roman" w:cs="Arial" w:ascii="Arial" w:hAnsi="Arial"/>
                  <w:sz w:val="18"/>
                  <w:szCs w:val="18"/>
                </w:rPr>
                <w:delText>, Mpa)</w:delText>
              </w:r>
            </w:del>
          </w:p>
        </w:tc>
        <w:tc>
          <w:tcPr>
            <w:tcW w:w="1762" w:type="dxa"/>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del w:id="444" w:author="Unknown Author" w:date="2021-12-15T22:09:41Z"/>
              </w:rPr>
            </w:pPr>
            <w:del w:id="443" w:author="Unknown Author" w:date="2021-12-15T22:09:41Z">
              <w:r>
                <w:rPr>
                  <w:rFonts w:eastAsia="Times New Roman" w:cs="Arial" w:ascii="Arial" w:hAnsi="Arial"/>
                  <w:sz w:val="18"/>
                  <w:szCs w:val="18"/>
                </w:rPr>
                <w:delText>Max rooting depth or soil depth where water is extracted (m)</w:delText>
              </w:r>
            </w:del>
          </w:p>
        </w:tc>
        <w:tc>
          <w:tcPr>
            <w:tcW w:w="1999" w:type="dxa"/>
            <w:tcBorders>
              <w:bottom w:val="single" w:sz="4" w:space="0" w:color="000000"/>
            </w:tcBorders>
            <w:shd w:color="auto" w:fill="auto" w:val="clear"/>
            <w:vAlign w:val="center"/>
          </w:tcPr>
          <w:p>
            <w:pPr>
              <w:pStyle w:val="Normal"/>
              <w:spacing w:lineRule="auto" w:line="240" w:before="0" w:after="60"/>
              <w:jc w:val="left"/>
              <w:rPr>
                <w:rFonts w:ascii="Arial" w:hAnsi="Arial" w:eastAsia="Times New Roman" w:cs="Arial"/>
                <w:sz w:val="18"/>
                <w:szCs w:val="18"/>
                <w:lang w:val="fr-FR"/>
                <w:del w:id="446" w:author="Unknown Author" w:date="2021-12-15T22:09:41Z"/>
              </w:rPr>
            </w:pPr>
            <w:del w:id="445" w:author="Unknown Author" w:date="2021-12-15T22:09:41Z">
              <w:r>
                <w:rPr>
                  <w:rFonts w:eastAsia="Times New Roman" w:cs="Arial" w:ascii="Arial" w:hAnsi="Arial"/>
                  <w:sz w:val="18"/>
                  <w:szCs w:val="18"/>
                </w:rPr>
                <w:delText>Resprouting After Fire</w:delText>
              </w:r>
            </w:del>
          </w:p>
        </w:tc>
      </w:tr>
      <w:tr>
        <w:trPr>
          <w:trHeight w:val="500" w:hRule="atLeast"/>
        </w:trPr>
        <w:tc>
          <w:tcPr>
            <w:tcW w:w="2024" w:type="dxa"/>
            <w:tcBorders/>
            <w:shd w:color="auto" w:fill="auto" w:val="clear"/>
          </w:tcPr>
          <w:p>
            <w:pPr>
              <w:pStyle w:val="Normal"/>
              <w:spacing w:lineRule="auto" w:line="240" w:before="0" w:after="60"/>
              <w:jc w:val="left"/>
              <w:rPr>
                <w:rFonts w:ascii="Arial" w:hAnsi="Arial" w:eastAsia="Times New Roman" w:cs="Arial"/>
                <w:i/>
                <w:i/>
                <w:iCs/>
                <w:sz w:val="18"/>
                <w:szCs w:val="18"/>
                <w:lang w:val="fr-FR"/>
                <w:del w:id="448" w:author="Unknown Author" w:date="2021-12-15T22:09:41Z"/>
              </w:rPr>
            </w:pPr>
            <w:del w:id="447" w:author="Unknown Author" w:date="2021-12-15T22:09:41Z">
              <w:r>
                <w:rPr>
                  <w:rFonts w:eastAsia="Times New Roman" w:cs="Arial" w:ascii="Arial" w:hAnsi="Arial"/>
                  <w:i/>
                  <w:iCs/>
                  <w:sz w:val="18"/>
                  <w:szCs w:val="18"/>
                </w:rPr>
                <w:delText>Rosmarinus officinalis</w:delText>
              </w:r>
            </w:del>
          </w:p>
        </w:tc>
        <w:tc>
          <w:tcPr>
            <w:tcW w:w="1162" w:type="dxa"/>
            <w:tcBorders/>
            <w:shd w:color="auto" w:fill="auto" w:val="clear"/>
          </w:tcPr>
          <w:p>
            <w:pPr>
              <w:pStyle w:val="Normal"/>
              <w:spacing w:lineRule="auto" w:line="240" w:before="0" w:after="60"/>
              <w:jc w:val="left"/>
              <w:rPr>
                <w:rFonts w:ascii="Arial" w:hAnsi="Arial" w:eastAsia="Times New Roman" w:cs="Arial"/>
                <w:sz w:val="18"/>
                <w:szCs w:val="18"/>
                <w:lang w:val="fr-FR"/>
                <w:del w:id="450" w:author="Unknown Author" w:date="2021-12-15T22:09:41Z"/>
              </w:rPr>
            </w:pPr>
            <w:del w:id="449" w:author="Unknown Author" w:date="2021-12-15T22:09:41Z">
              <w:r>
                <w:rPr>
                  <w:rFonts w:eastAsia="Times New Roman" w:cs="Arial" w:ascii="Arial" w:hAnsi="Arial"/>
                  <w:sz w:val="18"/>
                  <w:szCs w:val="18"/>
                </w:rPr>
                <w:delText>High</w:delText>
              </w:r>
            </w:del>
          </w:p>
        </w:tc>
        <w:tc>
          <w:tcPr>
            <w:tcW w:w="1380" w:type="dxa"/>
            <w:tcBorders/>
            <w:shd w:color="auto" w:fill="auto" w:val="clear"/>
          </w:tcPr>
          <w:p>
            <w:pPr>
              <w:pStyle w:val="Normal"/>
              <w:spacing w:lineRule="auto" w:line="240" w:before="0" w:after="60"/>
              <w:jc w:val="left"/>
              <w:rPr>
                <w:rFonts w:ascii="Arial" w:hAnsi="Arial" w:eastAsia="Times New Roman" w:cs="Arial"/>
                <w:sz w:val="18"/>
                <w:szCs w:val="18"/>
                <w:lang w:val="fr-FR"/>
                <w:del w:id="452" w:author="Unknown Author" w:date="2021-12-15T22:09:41Z"/>
              </w:rPr>
            </w:pPr>
            <w:del w:id="451" w:author="Unknown Author" w:date="2021-12-15T22:09:41Z">
              <w:r>
                <w:rPr>
                  <w:rFonts w:eastAsia="Times New Roman" w:cs="Arial" w:ascii="Arial" w:hAnsi="Arial"/>
                  <w:sz w:val="18"/>
                  <w:szCs w:val="18"/>
                </w:rPr>
                <w:delText>High</w:delText>
              </w:r>
            </w:del>
          </w:p>
        </w:tc>
        <w:tc>
          <w:tcPr>
            <w:tcW w:w="1632" w:type="dxa"/>
            <w:tcBorders/>
            <w:shd w:color="auto" w:fill="auto" w:val="clear"/>
          </w:tcPr>
          <w:p>
            <w:pPr>
              <w:pStyle w:val="Normal"/>
              <w:spacing w:lineRule="auto" w:line="240" w:before="0" w:after="60"/>
              <w:jc w:val="left"/>
              <w:rPr>
                <w:rFonts w:ascii="Arial" w:hAnsi="Arial" w:eastAsia="Times New Roman" w:cs="Arial"/>
                <w:sz w:val="18"/>
                <w:szCs w:val="18"/>
                <w:lang w:val="fr-FR"/>
                <w:del w:id="457" w:author="Unknown Author" w:date="2021-12-15T22:09:41Z"/>
              </w:rPr>
            </w:pPr>
            <w:del w:id="453" w:author="Unknown Author" w:date="2021-12-15T22:09:41Z">
              <w:r>
                <w:rPr>
                  <w:rFonts w:eastAsia="Times New Roman" w:cs="Arial" w:ascii="Arial" w:hAnsi="Arial"/>
                  <w:sz w:val="18"/>
                  <w:szCs w:val="18"/>
                </w:rPr>
                <w:delText xml:space="preserve">5.5 </w:delText>
              </w:r>
            </w:del>
            <w:del w:id="454" w:author="Unknown Author" w:date="2021-12-15T22:09:41Z">
              <w:r>
                <w:rPr>
                  <w:rFonts w:eastAsia="Times New Roman" w:cs="Arial" w:ascii="Arial" w:hAnsi="Arial"/>
                  <w:sz w:val="16"/>
                  <w:szCs w:val="16"/>
                </w:rPr>
                <w:delText xml:space="preserve">(Borghetti </w:delText>
              </w:r>
            </w:del>
            <w:del w:id="455" w:author="Unknown Author" w:date="2021-12-15T22:09:41Z">
              <w:r>
                <w:rPr>
                  <w:rFonts w:eastAsia="Times New Roman" w:cs="Arial" w:ascii="Arial" w:hAnsi="Arial"/>
                  <w:i/>
                  <w:iCs/>
                  <w:sz w:val="16"/>
                  <w:szCs w:val="16"/>
                </w:rPr>
                <w:delText>et al.</w:delText>
              </w:r>
            </w:del>
            <w:del w:id="456" w:author="Unknown Author" w:date="2021-12-15T22:09:41Z">
              <w:r>
                <w:rPr>
                  <w:rFonts w:eastAsia="Times New Roman" w:cs="Arial" w:ascii="Arial" w:hAnsi="Arial"/>
                  <w:sz w:val="16"/>
                  <w:szCs w:val="16"/>
                </w:rPr>
                <w:delText>2004)</w:delText>
              </w:r>
            </w:del>
          </w:p>
        </w:tc>
        <w:tc>
          <w:tcPr>
            <w:tcW w:w="1762" w:type="dxa"/>
            <w:tcBorders/>
            <w:shd w:color="auto" w:fill="auto" w:val="clear"/>
          </w:tcPr>
          <w:p>
            <w:pPr>
              <w:pStyle w:val="Normal"/>
              <w:spacing w:lineRule="auto" w:line="240" w:before="0" w:after="60"/>
              <w:jc w:val="left"/>
              <w:rPr>
                <w:rFonts w:ascii="Arial" w:hAnsi="Arial" w:eastAsia="Times New Roman" w:cs="Arial"/>
                <w:sz w:val="18"/>
                <w:szCs w:val="18"/>
                <w:lang w:val="fr-FR"/>
                <w:del w:id="462" w:author="Unknown Author" w:date="2021-12-15T22:09:41Z"/>
              </w:rPr>
            </w:pPr>
            <w:del w:id="458" w:author="Unknown Author" w:date="2021-12-15T22:09:41Z">
              <w:r>
                <w:rPr>
                  <w:rFonts w:eastAsia="Times New Roman" w:cs="Arial" w:ascii="Arial" w:hAnsi="Arial"/>
                  <w:sz w:val="18"/>
                  <w:szCs w:val="18"/>
                </w:rPr>
                <w:delText xml:space="preserve">0.6 </w:delText>
              </w:r>
            </w:del>
            <w:del w:id="459" w:author="Unknown Author" w:date="2021-12-15T22:09:41Z">
              <w:r>
                <w:rPr>
                  <w:rFonts w:eastAsia="Times New Roman" w:cs="Arial" w:ascii="Arial" w:hAnsi="Arial"/>
                  <w:sz w:val="16"/>
                  <w:szCs w:val="16"/>
                </w:rPr>
                <w:delText xml:space="preserve">(De Baets </w:delText>
              </w:r>
            </w:del>
            <w:del w:id="460" w:author="Unknown Author" w:date="2021-12-15T22:09:41Z">
              <w:r>
                <w:rPr>
                  <w:rFonts w:eastAsia="Times New Roman" w:cs="Arial" w:ascii="Arial" w:hAnsi="Arial"/>
                  <w:i/>
                  <w:iCs/>
                  <w:sz w:val="16"/>
                  <w:szCs w:val="16"/>
                </w:rPr>
                <w:delText>et al.</w:delText>
              </w:r>
            </w:del>
            <w:del w:id="461" w:author="Unknown Author" w:date="2021-12-15T22:09:41Z">
              <w:r>
                <w:rPr>
                  <w:rFonts w:eastAsia="Times New Roman" w:cs="Arial" w:ascii="Arial" w:hAnsi="Arial"/>
                  <w:sz w:val="16"/>
                  <w:szCs w:val="16"/>
                </w:rPr>
                <w:delText xml:space="preserve"> 2007)</w:delText>
              </w:r>
            </w:del>
          </w:p>
        </w:tc>
        <w:tc>
          <w:tcPr>
            <w:tcW w:w="1999" w:type="dxa"/>
            <w:tcBorders/>
            <w:shd w:color="auto" w:fill="auto" w:val="clear"/>
          </w:tcPr>
          <w:p>
            <w:pPr>
              <w:pStyle w:val="Normal"/>
              <w:spacing w:lineRule="auto" w:line="240" w:before="0" w:after="60"/>
              <w:jc w:val="left"/>
              <w:rPr>
                <w:rFonts w:ascii="Arial" w:hAnsi="Arial" w:eastAsia="Times New Roman" w:cs="Arial"/>
                <w:sz w:val="18"/>
                <w:szCs w:val="18"/>
                <w:del w:id="467" w:author="Unknown Author" w:date="2021-12-15T22:09:41Z"/>
              </w:rPr>
            </w:pPr>
            <w:del w:id="463" w:author="Unknown Author" w:date="2021-12-15T22:09:41Z">
              <w:r>
                <w:rPr>
                  <w:rFonts w:eastAsia="Times New Roman" w:cs="Arial" w:ascii="Arial" w:hAnsi="Arial"/>
                  <w:sz w:val="18"/>
                  <w:szCs w:val="18"/>
                </w:rPr>
                <w:delText xml:space="preserve">No </w:delText>
              </w:r>
            </w:del>
            <w:del w:id="464" w:author="Unknown Author" w:date="2021-12-15T22:09:41Z">
              <w:r>
                <w:rPr>
                  <w:rFonts w:eastAsia="Times New Roman" w:cs="Arial" w:ascii="Arial" w:hAnsi="Arial"/>
                  <w:sz w:val="16"/>
                  <w:szCs w:val="16"/>
                </w:rPr>
                <w:delText xml:space="preserve">(BROT database; Paula </w:delText>
              </w:r>
            </w:del>
            <w:del w:id="465" w:author="Unknown Author" w:date="2021-12-15T22:09:41Z">
              <w:r>
                <w:rPr>
                  <w:rFonts w:eastAsia="Times New Roman" w:cs="Arial" w:ascii="Arial" w:hAnsi="Arial"/>
                  <w:i/>
                  <w:iCs/>
                  <w:sz w:val="16"/>
                  <w:szCs w:val="16"/>
                </w:rPr>
                <w:delText xml:space="preserve">et al. </w:delText>
              </w:r>
            </w:del>
            <w:del w:id="466" w:author="Unknown Author" w:date="2021-12-15T22:09:41Z">
              <w:r>
                <w:rPr>
                  <w:rFonts w:eastAsia="Times New Roman" w:cs="Arial" w:ascii="Arial" w:hAnsi="Arial"/>
                  <w:sz w:val="16"/>
                  <w:szCs w:val="16"/>
                </w:rPr>
                <w:delText>2009)</w:delText>
              </w:r>
            </w:del>
          </w:p>
        </w:tc>
      </w:tr>
      <w:tr>
        <w:trPr>
          <w:trHeight w:val="500" w:hRule="atLeast"/>
        </w:trPr>
        <w:tc>
          <w:tcPr>
            <w:tcW w:w="2024" w:type="dxa"/>
            <w:tcBorders/>
            <w:shd w:color="auto" w:fill="auto" w:val="clear"/>
          </w:tcPr>
          <w:p>
            <w:pPr>
              <w:pStyle w:val="Normal"/>
              <w:spacing w:lineRule="auto" w:line="240" w:before="0" w:after="60"/>
              <w:jc w:val="left"/>
              <w:rPr>
                <w:rFonts w:ascii="Arial" w:hAnsi="Arial" w:eastAsia="Times New Roman" w:cs="Arial"/>
                <w:i/>
                <w:i/>
                <w:iCs/>
                <w:sz w:val="18"/>
                <w:szCs w:val="18"/>
                <w:del w:id="469" w:author="Unknown Author" w:date="2021-12-15T22:09:41Z"/>
              </w:rPr>
            </w:pPr>
            <w:del w:id="468" w:author="Unknown Author" w:date="2021-12-15T22:09:41Z">
              <w:r>
                <w:rPr>
                  <w:rFonts w:eastAsia="Times New Roman" w:cs="Arial" w:ascii="Arial" w:hAnsi="Arial"/>
                  <w:i/>
                  <w:iCs/>
                  <w:sz w:val="18"/>
                  <w:szCs w:val="18"/>
                </w:rPr>
                <w:delText>Cistus albidus</w:delText>
              </w:r>
            </w:del>
          </w:p>
        </w:tc>
        <w:tc>
          <w:tcPr>
            <w:tcW w:w="1162" w:type="dxa"/>
            <w:tcBorders/>
            <w:shd w:color="auto" w:fill="auto" w:val="clear"/>
          </w:tcPr>
          <w:p>
            <w:pPr>
              <w:pStyle w:val="Normal"/>
              <w:spacing w:lineRule="auto" w:line="240" w:before="0" w:after="60"/>
              <w:jc w:val="left"/>
              <w:rPr>
                <w:rFonts w:ascii="Arial" w:hAnsi="Arial" w:eastAsia="Times New Roman" w:cs="Arial"/>
                <w:sz w:val="18"/>
                <w:szCs w:val="18"/>
                <w:del w:id="471" w:author="Unknown Author" w:date="2021-12-15T22:09:41Z"/>
              </w:rPr>
            </w:pPr>
            <w:del w:id="470" w:author="Unknown Author" w:date="2021-12-15T22:09:41Z">
              <w:r>
                <w:rPr>
                  <w:rFonts w:eastAsia="Times New Roman" w:cs="Arial" w:ascii="Arial" w:hAnsi="Arial"/>
                  <w:sz w:val="18"/>
                  <w:szCs w:val="18"/>
                </w:rPr>
                <w:delText>High</w:delText>
              </w:r>
            </w:del>
          </w:p>
        </w:tc>
        <w:tc>
          <w:tcPr>
            <w:tcW w:w="1380" w:type="dxa"/>
            <w:tcBorders/>
            <w:shd w:color="auto" w:fill="auto" w:val="clear"/>
          </w:tcPr>
          <w:p>
            <w:pPr>
              <w:pStyle w:val="Normal"/>
              <w:spacing w:lineRule="auto" w:line="240" w:before="0" w:after="60"/>
              <w:jc w:val="left"/>
              <w:rPr>
                <w:rFonts w:ascii="Arial" w:hAnsi="Arial" w:eastAsia="Times New Roman" w:cs="Arial"/>
                <w:sz w:val="18"/>
                <w:szCs w:val="18"/>
                <w:del w:id="473" w:author="Unknown Author" w:date="2021-12-15T22:09:41Z"/>
              </w:rPr>
            </w:pPr>
            <w:del w:id="472" w:author="Unknown Author" w:date="2021-12-15T22:09:41Z">
              <w:r>
                <w:rPr>
                  <w:rFonts w:eastAsia="Times New Roman" w:cs="Arial" w:ascii="Arial" w:hAnsi="Arial"/>
                  <w:sz w:val="18"/>
                  <w:szCs w:val="18"/>
                </w:rPr>
                <w:delText>High</w:delText>
              </w:r>
            </w:del>
          </w:p>
        </w:tc>
        <w:tc>
          <w:tcPr>
            <w:tcW w:w="1632" w:type="dxa"/>
            <w:tcBorders/>
            <w:shd w:color="auto" w:fill="auto" w:val="clear"/>
          </w:tcPr>
          <w:p>
            <w:pPr>
              <w:pStyle w:val="Normal"/>
              <w:spacing w:lineRule="auto" w:line="240" w:before="0" w:after="60"/>
              <w:jc w:val="left"/>
              <w:rPr>
                <w:rFonts w:ascii="Arial" w:hAnsi="Arial" w:eastAsia="Times New Roman" w:cs="Arial"/>
                <w:sz w:val="18"/>
                <w:szCs w:val="18"/>
                <w:del w:id="478" w:author="Unknown Author" w:date="2021-12-15T22:09:41Z"/>
              </w:rPr>
            </w:pPr>
            <w:del w:id="474" w:author="Unknown Author" w:date="2021-12-15T22:09:41Z">
              <w:r>
                <w:rPr>
                  <w:rFonts w:eastAsia="Times New Roman" w:cs="Arial" w:ascii="Arial" w:hAnsi="Arial"/>
                  <w:sz w:val="18"/>
                  <w:szCs w:val="18"/>
                </w:rPr>
                <w:delText xml:space="preserve">4.32 </w:delText>
              </w:r>
            </w:del>
            <w:del w:id="475" w:author="Unknown Author" w:date="2021-12-15T22:09:41Z">
              <w:r>
                <w:rPr>
                  <w:rFonts w:eastAsia="Times New Roman" w:cs="Arial" w:ascii="Arial" w:hAnsi="Arial"/>
                  <w:sz w:val="16"/>
                  <w:szCs w:val="16"/>
                </w:rPr>
                <w:delText xml:space="preserve">(Galmes </w:delText>
              </w:r>
            </w:del>
            <w:del w:id="476" w:author="Unknown Author" w:date="2021-12-15T22:09:41Z">
              <w:r>
                <w:rPr>
                  <w:rFonts w:eastAsia="Times New Roman" w:cs="Arial" w:ascii="Arial" w:hAnsi="Arial"/>
                  <w:i/>
                  <w:iCs/>
                  <w:sz w:val="16"/>
                  <w:szCs w:val="16"/>
                </w:rPr>
                <w:delText>et al.</w:delText>
              </w:r>
            </w:del>
            <w:del w:id="477" w:author="Unknown Author" w:date="2021-12-15T22:09:41Z">
              <w:r>
                <w:rPr>
                  <w:rFonts w:eastAsia="Times New Roman" w:cs="Arial" w:ascii="Arial" w:hAnsi="Arial"/>
                  <w:sz w:val="16"/>
                  <w:szCs w:val="16"/>
                </w:rPr>
                <w:delText>2007)</w:delText>
              </w:r>
            </w:del>
          </w:p>
        </w:tc>
        <w:tc>
          <w:tcPr>
            <w:tcW w:w="1762" w:type="dxa"/>
            <w:tcBorders/>
            <w:shd w:color="auto" w:fill="auto" w:val="clear"/>
          </w:tcPr>
          <w:p>
            <w:pPr>
              <w:pStyle w:val="Normal"/>
              <w:spacing w:lineRule="auto" w:line="240" w:before="0" w:after="60"/>
              <w:jc w:val="left"/>
              <w:rPr>
                <w:rFonts w:ascii="Arial" w:hAnsi="Arial" w:eastAsia="Times New Roman" w:cs="Arial"/>
                <w:sz w:val="18"/>
                <w:szCs w:val="18"/>
                <w:del w:id="481" w:author="Unknown Author" w:date="2021-12-15T22:09:41Z"/>
              </w:rPr>
            </w:pPr>
            <w:del w:id="479" w:author="Unknown Author" w:date="2021-12-15T22:09:41Z">
              <w:r>
                <w:rPr>
                  <w:rFonts w:eastAsia="Times New Roman" w:cs="Arial" w:ascii="Arial" w:hAnsi="Arial"/>
                  <w:sz w:val="18"/>
                  <w:szCs w:val="18"/>
                </w:rPr>
                <w:delText xml:space="preserve">1 </w:delText>
              </w:r>
            </w:del>
            <w:del w:id="480" w:author="Unknown Author" w:date="2021-12-15T22:09:41Z">
              <w:r>
                <w:rPr>
                  <w:rFonts w:eastAsia="Times New Roman" w:cs="Arial" w:ascii="Arial" w:hAnsi="Arial"/>
                  <w:sz w:val="16"/>
                  <w:szCs w:val="16"/>
                </w:rPr>
                <w:delText>(Silva &amp; Rego 2004)</w:delText>
              </w:r>
            </w:del>
          </w:p>
        </w:tc>
        <w:tc>
          <w:tcPr>
            <w:tcW w:w="1999" w:type="dxa"/>
            <w:tcBorders/>
            <w:shd w:color="auto" w:fill="auto" w:val="clear"/>
          </w:tcPr>
          <w:p>
            <w:pPr>
              <w:pStyle w:val="Normal"/>
              <w:spacing w:lineRule="auto" w:line="240" w:before="0" w:after="60"/>
              <w:jc w:val="left"/>
              <w:rPr>
                <w:rFonts w:ascii="Arial" w:hAnsi="Arial" w:eastAsia="Times New Roman" w:cs="Arial"/>
                <w:sz w:val="18"/>
                <w:szCs w:val="18"/>
                <w:del w:id="484" w:author="Unknown Author" w:date="2021-12-15T22:09:41Z"/>
              </w:rPr>
            </w:pPr>
            <w:del w:id="482" w:author="Unknown Author" w:date="2021-12-15T22:09:41Z">
              <w:r>
                <w:rPr>
                  <w:rFonts w:eastAsia="Times New Roman" w:cs="Arial" w:ascii="Arial" w:hAnsi="Arial"/>
                  <w:sz w:val="18"/>
                  <w:szCs w:val="18"/>
                </w:rPr>
                <w:delText xml:space="preserve">No </w:delText>
              </w:r>
            </w:del>
            <w:del w:id="483" w:author="Unknown Author" w:date="2021-12-15T22:09:41Z">
              <w:r>
                <w:rPr>
                  <w:rFonts w:eastAsia="Times New Roman" w:cs="Arial" w:ascii="Arial" w:hAnsi="Arial"/>
                  <w:sz w:val="16"/>
                  <w:szCs w:val="16"/>
                </w:rPr>
                <w:delText>(BROT database)</w:delText>
              </w:r>
            </w:del>
          </w:p>
        </w:tc>
      </w:tr>
      <w:tr>
        <w:trPr>
          <w:trHeight w:val="500" w:hRule="atLeast"/>
        </w:trPr>
        <w:tc>
          <w:tcPr>
            <w:tcW w:w="2024" w:type="dxa"/>
            <w:tcBorders/>
            <w:shd w:color="auto" w:fill="auto" w:val="clear"/>
          </w:tcPr>
          <w:p>
            <w:pPr>
              <w:pStyle w:val="Normal"/>
              <w:spacing w:lineRule="auto" w:line="240" w:before="0" w:after="60"/>
              <w:jc w:val="left"/>
              <w:rPr>
                <w:rFonts w:ascii="Arial" w:hAnsi="Arial" w:eastAsia="Times New Roman" w:cs="Arial"/>
                <w:i/>
                <w:i/>
                <w:iCs/>
                <w:sz w:val="18"/>
                <w:szCs w:val="18"/>
                <w:del w:id="486" w:author="Unknown Author" w:date="2021-12-15T22:09:41Z"/>
              </w:rPr>
            </w:pPr>
            <w:del w:id="485" w:author="Unknown Author" w:date="2021-12-15T22:09:41Z">
              <w:r>
                <w:rPr>
                  <w:rFonts w:eastAsia="Times New Roman" w:cs="Arial" w:ascii="Arial" w:hAnsi="Arial"/>
                  <w:i/>
                  <w:iCs/>
                  <w:sz w:val="18"/>
                  <w:szCs w:val="18"/>
                </w:rPr>
                <w:delText>Cistus monspelliensis</w:delText>
              </w:r>
            </w:del>
          </w:p>
        </w:tc>
        <w:tc>
          <w:tcPr>
            <w:tcW w:w="1162" w:type="dxa"/>
            <w:tcBorders/>
            <w:shd w:color="auto" w:fill="auto" w:val="clear"/>
          </w:tcPr>
          <w:p>
            <w:pPr>
              <w:pStyle w:val="Normal"/>
              <w:spacing w:lineRule="auto" w:line="240" w:before="0" w:after="60"/>
              <w:jc w:val="left"/>
              <w:rPr>
                <w:rFonts w:ascii="Arial" w:hAnsi="Arial" w:eastAsia="Times New Roman" w:cs="Arial"/>
                <w:sz w:val="18"/>
                <w:szCs w:val="18"/>
                <w:del w:id="488" w:author="Unknown Author" w:date="2021-12-15T22:09:41Z"/>
              </w:rPr>
            </w:pPr>
            <w:del w:id="487" w:author="Unknown Author" w:date="2021-12-15T22:09:41Z">
              <w:r>
                <w:rPr>
                  <w:rFonts w:eastAsia="Times New Roman" w:cs="Arial" w:ascii="Arial" w:hAnsi="Arial"/>
                  <w:sz w:val="18"/>
                  <w:szCs w:val="18"/>
                </w:rPr>
                <w:delText>High</w:delText>
              </w:r>
            </w:del>
          </w:p>
        </w:tc>
        <w:tc>
          <w:tcPr>
            <w:tcW w:w="1380" w:type="dxa"/>
            <w:tcBorders/>
            <w:shd w:color="auto" w:fill="auto" w:val="clear"/>
          </w:tcPr>
          <w:p>
            <w:pPr>
              <w:pStyle w:val="Normal"/>
              <w:spacing w:lineRule="auto" w:line="240" w:before="0" w:after="60"/>
              <w:jc w:val="left"/>
              <w:rPr>
                <w:rFonts w:ascii="Arial" w:hAnsi="Arial" w:eastAsia="Times New Roman" w:cs="Arial"/>
                <w:sz w:val="18"/>
                <w:szCs w:val="18"/>
                <w:del w:id="490" w:author="Unknown Author" w:date="2021-12-15T22:09:41Z"/>
              </w:rPr>
            </w:pPr>
            <w:del w:id="489" w:author="Unknown Author" w:date="2021-12-15T22:09:41Z">
              <w:r>
                <w:rPr>
                  <w:rFonts w:eastAsia="Times New Roman" w:cs="Arial" w:ascii="Arial" w:hAnsi="Arial"/>
                  <w:sz w:val="18"/>
                  <w:szCs w:val="18"/>
                </w:rPr>
                <w:delText>High</w:delText>
              </w:r>
            </w:del>
          </w:p>
        </w:tc>
        <w:tc>
          <w:tcPr>
            <w:tcW w:w="1632" w:type="dxa"/>
            <w:tcBorders/>
            <w:shd w:color="auto" w:fill="auto" w:val="clear"/>
          </w:tcPr>
          <w:p>
            <w:pPr>
              <w:pStyle w:val="Normal"/>
              <w:spacing w:lineRule="auto" w:line="240" w:before="0" w:after="60"/>
              <w:jc w:val="left"/>
              <w:rPr>
                <w:rFonts w:ascii="Arial" w:hAnsi="Arial" w:eastAsia="Times New Roman" w:cs="Arial"/>
                <w:i/>
                <w:i/>
                <w:iCs/>
                <w:sz w:val="18"/>
                <w:szCs w:val="18"/>
                <w:lang w:val="fr-FR"/>
                <w:del w:id="492" w:author="Unknown Author" w:date="2021-12-15T22:09:41Z"/>
              </w:rPr>
            </w:pPr>
            <w:del w:id="491" w:author="Unknown Author" w:date="2021-12-15T22:09:41Z">
              <w:r>
                <w:rPr>
                  <w:rFonts w:eastAsia="Times New Roman" w:cs="Arial" w:ascii="Arial" w:hAnsi="Arial"/>
                  <w:i/>
                  <w:iCs/>
                  <w:sz w:val="18"/>
                  <w:szCs w:val="18"/>
                </w:rPr>
                <w:delText>-</w:delText>
              </w:r>
            </w:del>
          </w:p>
        </w:tc>
        <w:tc>
          <w:tcPr>
            <w:tcW w:w="1762" w:type="dxa"/>
            <w:tcBorders/>
            <w:shd w:color="auto" w:fill="auto" w:val="clear"/>
          </w:tcPr>
          <w:p>
            <w:pPr>
              <w:pStyle w:val="Normal"/>
              <w:spacing w:lineRule="auto" w:line="240" w:before="0" w:after="60"/>
              <w:jc w:val="left"/>
              <w:rPr>
                <w:rFonts w:ascii="Arial" w:hAnsi="Arial" w:eastAsia="Times New Roman" w:cs="Arial"/>
                <w:sz w:val="18"/>
                <w:szCs w:val="18"/>
                <w:lang w:val="fr-FR"/>
                <w:del w:id="495" w:author="Unknown Author" w:date="2021-12-15T22:09:41Z"/>
              </w:rPr>
            </w:pPr>
            <w:del w:id="493" w:author="Unknown Author" w:date="2021-12-15T22:09:41Z">
              <w:r>
                <w:rPr>
                  <w:rFonts w:eastAsia="Times New Roman" w:cs="Arial" w:ascii="Arial" w:hAnsi="Arial"/>
                  <w:sz w:val="18"/>
                  <w:szCs w:val="18"/>
                </w:rPr>
                <w:delText xml:space="preserve">1 </w:delText>
              </w:r>
            </w:del>
            <w:del w:id="494" w:author="Unknown Author" w:date="2021-12-15T22:09:41Z">
              <w:r>
                <w:rPr>
                  <w:rFonts w:eastAsia="Times New Roman" w:cs="Arial" w:ascii="Arial" w:hAnsi="Arial"/>
                  <w:sz w:val="16"/>
                  <w:szCs w:val="16"/>
                </w:rPr>
                <w:delText>(Silva &amp; Rego 2004)</w:delText>
              </w:r>
            </w:del>
          </w:p>
        </w:tc>
        <w:tc>
          <w:tcPr>
            <w:tcW w:w="1999" w:type="dxa"/>
            <w:tcBorders/>
            <w:shd w:color="auto" w:fill="auto" w:val="clear"/>
          </w:tcPr>
          <w:p>
            <w:pPr>
              <w:pStyle w:val="Normal"/>
              <w:spacing w:lineRule="auto" w:line="240" w:before="0" w:after="60"/>
              <w:jc w:val="left"/>
              <w:rPr>
                <w:rFonts w:ascii="Arial" w:hAnsi="Arial" w:eastAsia="Times New Roman" w:cs="Arial"/>
                <w:sz w:val="18"/>
                <w:szCs w:val="18"/>
                <w:lang w:val="fr-FR"/>
                <w:del w:id="498" w:author="Unknown Author" w:date="2021-12-15T22:09:41Z"/>
              </w:rPr>
            </w:pPr>
            <w:del w:id="496" w:author="Unknown Author" w:date="2021-12-15T22:09:41Z">
              <w:r>
                <w:rPr>
                  <w:rFonts w:eastAsia="Times New Roman" w:cs="Arial" w:ascii="Arial" w:hAnsi="Arial"/>
                  <w:sz w:val="18"/>
                  <w:szCs w:val="18"/>
                </w:rPr>
                <w:delText xml:space="preserve">No </w:delText>
              </w:r>
            </w:del>
            <w:del w:id="497" w:author="Unknown Author" w:date="2021-12-15T22:09:41Z">
              <w:r>
                <w:rPr>
                  <w:rFonts w:eastAsia="Times New Roman" w:cs="Arial" w:ascii="Arial" w:hAnsi="Arial"/>
                  <w:sz w:val="16"/>
                  <w:szCs w:val="16"/>
                </w:rPr>
                <w:delText>(BROT database)</w:delText>
              </w:r>
            </w:del>
          </w:p>
        </w:tc>
      </w:tr>
      <w:tr>
        <w:trPr>
          <w:trHeight w:val="500" w:hRule="atLeast"/>
        </w:trPr>
        <w:tc>
          <w:tcPr>
            <w:tcW w:w="2024" w:type="dxa"/>
            <w:tcBorders/>
            <w:shd w:color="auto" w:fill="auto" w:val="clear"/>
          </w:tcPr>
          <w:p>
            <w:pPr>
              <w:pStyle w:val="Normal"/>
              <w:spacing w:lineRule="auto" w:line="240" w:before="0" w:after="60"/>
              <w:jc w:val="left"/>
              <w:rPr>
                <w:rFonts w:ascii="Arial" w:hAnsi="Arial" w:eastAsia="Times New Roman" w:cs="Arial"/>
                <w:i/>
                <w:i/>
                <w:iCs/>
                <w:sz w:val="18"/>
                <w:szCs w:val="18"/>
                <w:lang w:val="fr-FR"/>
                <w:del w:id="500" w:author="Unknown Author" w:date="2021-12-15T22:09:41Z"/>
              </w:rPr>
            </w:pPr>
            <w:del w:id="499" w:author="Unknown Author" w:date="2021-12-15T22:09:41Z">
              <w:r>
                <w:rPr>
                  <w:rFonts w:eastAsia="Times New Roman" w:cs="Arial" w:ascii="Arial" w:hAnsi="Arial"/>
                  <w:i/>
                  <w:iCs/>
                  <w:sz w:val="18"/>
                  <w:szCs w:val="18"/>
                </w:rPr>
                <w:delText>Erica arborea</w:delText>
              </w:r>
            </w:del>
          </w:p>
        </w:tc>
        <w:tc>
          <w:tcPr>
            <w:tcW w:w="1162" w:type="dxa"/>
            <w:tcBorders/>
            <w:shd w:color="auto" w:fill="auto" w:val="clear"/>
          </w:tcPr>
          <w:p>
            <w:pPr>
              <w:pStyle w:val="Normal"/>
              <w:spacing w:lineRule="auto" w:line="240" w:before="0" w:after="60"/>
              <w:jc w:val="left"/>
              <w:rPr>
                <w:rFonts w:ascii="Arial" w:hAnsi="Arial" w:eastAsia="Times New Roman" w:cs="Arial"/>
                <w:sz w:val="18"/>
                <w:szCs w:val="18"/>
                <w:lang w:val="fr-FR"/>
                <w:del w:id="502" w:author="Unknown Author" w:date="2021-12-15T22:09:41Z"/>
              </w:rPr>
            </w:pPr>
            <w:del w:id="501" w:author="Unknown Author" w:date="2021-12-15T22:09:41Z">
              <w:r>
                <w:rPr>
                  <w:rFonts w:eastAsia="Times New Roman" w:cs="Arial" w:ascii="Arial" w:hAnsi="Arial"/>
                  <w:sz w:val="18"/>
                  <w:szCs w:val="18"/>
                </w:rPr>
                <w:delText>High</w:delText>
              </w:r>
            </w:del>
          </w:p>
        </w:tc>
        <w:tc>
          <w:tcPr>
            <w:tcW w:w="1380" w:type="dxa"/>
            <w:tcBorders/>
            <w:shd w:color="auto" w:fill="auto" w:val="clear"/>
          </w:tcPr>
          <w:p>
            <w:pPr>
              <w:pStyle w:val="Normal"/>
              <w:spacing w:lineRule="auto" w:line="240" w:before="0" w:after="60"/>
              <w:jc w:val="left"/>
              <w:rPr>
                <w:rFonts w:ascii="Arial" w:hAnsi="Arial" w:eastAsia="Times New Roman" w:cs="Arial"/>
                <w:sz w:val="18"/>
                <w:szCs w:val="18"/>
                <w:lang w:val="fr-FR"/>
                <w:del w:id="504" w:author="Unknown Author" w:date="2021-12-15T22:09:41Z"/>
              </w:rPr>
            </w:pPr>
            <w:del w:id="503" w:author="Unknown Author" w:date="2021-12-15T22:09:41Z">
              <w:r>
                <w:rPr>
                  <w:rFonts w:eastAsia="Times New Roman" w:cs="Arial" w:ascii="Arial" w:hAnsi="Arial"/>
                  <w:sz w:val="18"/>
                  <w:szCs w:val="18"/>
                </w:rPr>
                <w:delText>High</w:delText>
              </w:r>
            </w:del>
          </w:p>
        </w:tc>
        <w:tc>
          <w:tcPr>
            <w:tcW w:w="1632" w:type="dxa"/>
            <w:tcBorders/>
            <w:shd w:color="auto" w:fill="auto" w:val="clear"/>
          </w:tcPr>
          <w:p>
            <w:pPr>
              <w:pStyle w:val="Normal"/>
              <w:spacing w:lineRule="auto" w:line="240" w:before="0" w:after="60"/>
              <w:jc w:val="left"/>
              <w:rPr>
                <w:rFonts w:ascii="Arial" w:hAnsi="Arial" w:eastAsia="Times New Roman" w:cs="Arial"/>
                <w:sz w:val="18"/>
                <w:szCs w:val="18"/>
                <w:lang w:val="fr-FR"/>
                <w:del w:id="511" w:author="Unknown Author" w:date="2021-12-15T22:09:41Z"/>
              </w:rPr>
            </w:pPr>
            <w:del w:id="505" w:author="Unknown Author" w:date="2021-12-15T22:09:41Z">
              <w:r>
                <w:rPr>
                  <w:rFonts w:eastAsia="Times New Roman" w:cs="Arial" w:ascii="Arial" w:hAnsi="Arial"/>
                  <w:sz w:val="18"/>
                  <w:szCs w:val="18"/>
                  <w:lang w:val="fr-FR"/>
                </w:rPr>
                <w:delText xml:space="preserve">12 </w:delText>
              </w:r>
            </w:del>
            <w:del w:id="506" w:author="Unknown Author" w:date="2021-12-15T22:09:41Z">
              <w:r>
                <w:rPr>
                  <w:rFonts w:eastAsia="Times New Roman" w:cs="Arial" w:ascii="Arial" w:hAnsi="Arial"/>
                  <w:sz w:val="16"/>
                  <w:szCs w:val="16"/>
                  <w:lang w:val="fr-FR"/>
                </w:rPr>
                <w:delText xml:space="preserve">(Tognetti </w:delText>
              </w:r>
            </w:del>
            <w:del w:id="507" w:author="Unknown Author" w:date="2021-12-15T22:09:41Z">
              <w:r>
                <w:rPr>
                  <w:rFonts w:eastAsia="Times New Roman" w:cs="Arial" w:ascii="Arial" w:hAnsi="Arial"/>
                  <w:i/>
                  <w:iCs/>
                  <w:sz w:val="16"/>
                  <w:szCs w:val="16"/>
                  <w:lang w:val="fr-FR"/>
                </w:rPr>
                <w:delText>et al.</w:delText>
              </w:r>
            </w:del>
            <w:del w:id="508" w:author="Unknown Author" w:date="2021-12-15T22:09:41Z">
              <w:r>
                <w:rPr>
                  <w:rFonts w:eastAsia="Times New Roman" w:cs="Arial" w:ascii="Arial" w:hAnsi="Arial"/>
                  <w:sz w:val="16"/>
                  <w:szCs w:val="16"/>
                  <w:lang w:val="fr-FR"/>
                </w:rPr>
                <w:delText xml:space="preserve">2002, Ramirez </w:delText>
              </w:r>
            </w:del>
            <w:del w:id="509" w:author="Unknown Author" w:date="2021-12-15T22:09:41Z">
              <w:r>
                <w:rPr>
                  <w:rFonts w:eastAsia="Times New Roman" w:cs="Arial" w:ascii="Arial" w:hAnsi="Arial"/>
                  <w:i/>
                  <w:iCs/>
                  <w:sz w:val="16"/>
                  <w:szCs w:val="16"/>
                  <w:lang w:val="fr-FR"/>
                </w:rPr>
                <w:delText>et al.</w:delText>
              </w:r>
            </w:del>
            <w:del w:id="510" w:author="Unknown Author" w:date="2021-12-15T22:09:41Z">
              <w:r>
                <w:rPr>
                  <w:rFonts w:eastAsia="Times New Roman" w:cs="Arial" w:ascii="Arial" w:hAnsi="Arial"/>
                  <w:sz w:val="16"/>
                  <w:szCs w:val="16"/>
                  <w:lang w:val="fr-FR"/>
                </w:rPr>
                <w:delText>2012)</w:delText>
              </w:r>
            </w:del>
          </w:p>
        </w:tc>
        <w:tc>
          <w:tcPr>
            <w:tcW w:w="1762" w:type="dxa"/>
            <w:tcBorders/>
            <w:shd w:color="auto" w:fill="auto" w:val="clear"/>
          </w:tcPr>
          <w:p>
            <w:pPr>
              <w:pStyle w:val="Normal"/>
              <w:spacing w:lineRule="auto" w:line="240" w:before="0" w:after="60"/>
              <w:jc w:val="left"/>
              <w:rPr>
                <w:rFonts w:ascii="Arial" w:hAnsi="Arial" w:eastAsia="Times New Roman" w:cs="Arial"/>
                <w:sz w:val="18"/>
                <w:szCs w:val="18"/>
                <w:lang w:val="fr-FR"/>
                <w:del w:id="514" w:author="Unknown Author" w:date="2021-12-15T22:09:41Z"/>
              </w:rPr>
            </w:pPr>
            <w:del w:id="512" w:author="Unknown Author" w:date="2021-12-15T22:09:41Z">
              <w:r>
                <w:rPr>
                  <w:rFonts w:eastAsia="Times New Roman" w:cs="Arial" w:ascii="Arial" w:hAnsi="Arial"/>
                  <w:sz w:val="18"/>
                  <w:szCs w:val="18"/>
                </w:rPr>
                <w:delText xml:space="preserve">2 </w:delText>
              </w:r>
            </w:del>
            <w:del w:id="513" w:author="Unknown Author" w:date="2021-12-15T22:09:41Z">
              <w:r>
                <w:rPr>
                  <w:rFonts w:eastAsia="Times New Roman" w:cs="Arial" w:ascii="Arial" w:hAnsi="Arial"/>
                  <w:sz w:val="16"/>
                  <w:szCs w:val="16"/>
                </w:rPr>
                <w:delText>(Aubert 1978)</w:delText>
              </w:r>
            </w:del>
          </w:p>
        </w:tc>
        <w:tc>
          <w:tcPr>
            <w:tcW w:w="1999" w:type="dxa"/>
            <w:tcBorders/>
            <w:shd w:color="auto" w:fill="auto" w:val="clear"/>
          </w:tcPr>
          <w:p>
            <w:pPr>
              <w:pStyle w:val="Normal"/>
              <w:spacing w:lineRule="auto" w:line="240" w:before="0" w:after="60"/>
              <w:jc w:val="left"/>
              <w:rPr>
                <w:rFonts w:ascii="Arial" w:hAnsi="Arial" w:eastAsia="Times New Roman" w:cs="Arial"/>
                <w:sz w:val="18"/>
                <w:szCs w:val="18"/>
                <w:lang w:val="fr-FR"/>
                <w:del w:id="517" w:author="Unknown Author" w:date="2021-12-15T22:09:41Z"/>
              </w:rPr>
            </w:pPr>
            <w:del w:id="515" w:author="Unknown Author" w:date="2021-12-15T22:09:41Z">
              <w:r>
                <w:rPr>
                  <w:rFonts w:eastAsia="Times New Roman" w:cs="Arial" w:ascii="Arial" w:hAnsi="Arial"/>
                  <w:sz w:val="18"/>
                  <w:szCs w:val="18"/>
                </w:rPr>
                <w:delText xml:space="preserve">Yes </w:delText>
              </w:r>
            </w:del>
            <w:del w:id="516" w:author="Unknown Author" w:date="2021-12-15T22:09:41Z">
              <w:r>
                <w:rPr>
                  <w:rFonts w:eastAsia="Times New Roman" w:cs="Arial" w:ascii="Arial" w:hAnsi="Arial"/>
                  <w:sz w:val="16"/>
                  <w:szCs w:val="16"/>
                </w:rPr>
                <w:delText>(BROT database)</w:delText>
              </w:r>
            </w:del>
          </w:p>
        </w:tc>
      </w:tr>
      <w:tr>
        <w:trPr>
          <w:trHeight w:val="500" w:hRule="atLeast"/>
        </w:trPr>
        <w:tc>
          <w:tcPr>
            <w:tcW w:w="2024" w:type="dxa"/>
            <w:tcBorders/>
            <w:shd w:color="auto" w:fill="auto" w:val="clear"/>
          </w:tcPr>
          <w:p>
            <w:pPr>
              <w:pStyle w:val="Normal"/>
              <w:spacing w:lineRule="auto" w:line="240" w:before="0" w:after="60"/>
              <w:jc w:val="left"/>
              <w:rPr>
                <w:rFonts w:ascii="Arial" w:hAnsi="Arial" w:eastAsia="Times New Roman" w:cs="Arial"/>
                <w:i/>
                <w:i/>
                <w:iCs/>
                <w:sz w:val="18"/>
                <w:szCs w:val="18"/>
                <w:lang w:val="fr-FR"/>
                <w:del w:id="519" w:author="Unknown Author" w:date="2021-12-15T22:09:41Z"/>
              </w:rPr>
            </w:pPr>
            <w:del w:id="518" w:author="Unknown Author" w:date="2021-12-15T22:09:41Z">
              <w:r>
                <w:rPr>
                  <w:rFonts w:eastAsia="Times New Roman" w:cs="Arial" w:ascii="Arial" w:hAnsi="Arial"/>
                  <w:i/>
                  <w:iCs/>
                  <w:sz w:val="18"/>
                  <w:szCs w:val="18"/>
                </w:rPr>
                <w:delText>Quercus ilex</w:delText>
              </w:r>
            </w:del>
          </w:p>
        </w:tc>
        <w:tc>
          <w:tcPr>
            <w:tcW w:w="1162" w:type="dxa"/>
            <w:tcBorders/>
            <w:shd w:color="auto" w:fill="auto" w:val="clear"/>
          </w:tcPr>
          <w:p>
            <w:pPr>
              <w:pStyle w:val="Normal"/>
              <w:spacing w:lineRule="auto" w:line="240" w:before="0" w:after="60"/>
              <w:jc w:val="left"/>
              <w:rPr>
                <w:rFonts w:ascii="Arial" w:hAnsi="Arial" w:eastAsia="Times New Roman" w:cs="Arial"/>
                <w:sz w:val="18"/>
                <w:szCs w:val="18"/>
                <w:lang w:val="fr-FR"/>
                <w:del w:id="521" w:author="Unknown Author" w:date="2021-12-15T22:09:41Z"/>
              </w:rPr>
            </w:pPr>
            <w:del w:id="520" w:author="Unknown Author" w:date="2021-12-15T22:09:41Z">
              <w:r>
                <w:rPr>
                  <w:rFonts w:eastAsia="Times New Roman" w:cs="Arial" w:ascii="Arial" w:hAnsi="Arial"/>
                  <w:sz w:val="18"/>
                  <w:szCs w:val="18"/>
                </w:rPr>
                <w:delText>Low</w:delText>
              </w:r>
            </w:del>
          </w:p>
        </w:tc>
        <w:tc>
          <w:tcPr>
            <w:tcW w:w="1380" w:type="dxa"/>
            <w:tcBorders/>
            <w:shd w:color="auto" w:fill="auto" w:val="clear"/>
          </w:tcPr>
          <w:p>
            <w:pPr>
              <w:pStyle w:val="Normal"/>
              <w:spacing w:lineRule="auto" w:line="240" w:before="0" w:after="60"/>
              <w:jc w:val="left"/>
              <w:rPr>
                <w:rFonts w:ascii="Arial" w:hAnsi="Arial" w:eastAsia="Times New Roman" w:cs="Arial"/>
                <w:sz w:val="18"/>
                <w:szCs w:val="18"/>
                <w:lang w:val="fr-FR"/>
                <w:del w:id="523" w:author="Unknown Author" w:date="2021-12-15T22:09:41Z"/>
              </w:rPr>
            </w:pPr>
            <w:del w:id="522" w:author="Unknown Author" w:date="2021-12-15T22:09:41Z">
              <w:r>
                <w:rPr>
                  <w:rFonts w:eastAsia="Times New Roman" w:cs="Arial" w:ascii="Arial" w:hAnsi="Arial"/>
                  <w:sz w:val="18"/>
                  <w:szCs w:val="18"/>
                </w:rPr>
                <w:delText>Low</w:delText>
              </w:r>
            </w:del>
          </w:p>
        </w:tc>
        <w:tc>
          <w:tcPr>
            <w:tcW w:w="1632" w:type="dxa"/>
            <w:tcBorders/>
            <w:shd w:color="auto" w:fill="auto" w:val="clear"/>
          </w:tcPr>
          <w:p>
            <w:pPr>
              <w:pStyle w:val="Normal"/>
              <w:spacing w:lineRule="auto" w:line="240" w:before="0" w:after="60"/>
              <w:jc w:val="left"/>
              <w:rPr>
                <w:rFonts w:ascii="Arial" w:hAnsi="Arial" w:eastAsia="Times New Roman" w:cs="Arial"/>
                <w:sz w:val="18"/>
                <w:szCs w:val="18"/>
                <w:lang w:val="fr-FR"/>
                <w:del w:id="528" w:author="Unknown Author" w:date="2021-12-15T22:09:41Z"/>
              </w:rPr>
            </w:pPr>
            <w:del w:id="524" w:author="Unknown Author" w:date="2021-12-15T22:09:41Z">
              <w:r>
                <w:rPr>
                  <w:rFonts w:eastAsia="Times New Roman" w:cs="Arial" w:ascii="Arial" w:hAnsi="Arial"/>
                  <w:sz w:val="18"/>
                  <w:szCs w:val="18"/>
                </w:rPr>
                <w:delText xml:space="preserve">21 </w:delText>
              </w:r>
            </w:del>
            <w:del w:id="525" w:author="Unknown Author" w:date="2021-12-15T22:09:41Z">
              <w:r>
                <w:rPr>
                  <w:rFonts w:eastAsia="Times New Roman" w:cs="Arial" w:ascii="Arial" w:hAnsi="Arial"/>
                  <w:sz w:val="16"/>
                  <w:szCs w:val="16"/>
                </w:rPr>
                <w:delText xml:space="preserve">(Corcuera </w:delText>
              </w:r>
            </w:del>
            <w:del w:id="526" w:author="Unknown Author" w:date="2021-12-15T22:09:41Z">
              <w:r>
                <w:rPr>
                  <w:rFonts w:eastAsia="Times New Roman" w:cs="Arial" w:ascii="Arial" w:hAnsi="Arial"/>
                  <w:i/>
                  <w:iCs/>
                  <w:sz w:val="16"/>
                  <w:szCs w:val="16"/>
                </w:rPr>
                <w:delText xml:space="preserve">et al. </w:delText>
              </w:r>
            </w:del>
            <w:del w:id="527" w:author="Unknown Author" w:date="2021-12-15T22:09:41Z">
              <w:r>
                <w:rPr>
                  <w:rFonts w:eastAsia="Times New Roman" w:cs="Arial" w:ascii="Arial" w:hAnsi="Arial"/>
                  <w:sz w:val="16"/>
                  <w:szCs w:val="16"/>
                </w:rPr>
                <w:delText>2002)</w:delText>
              </w:r>
            </w:del>
          </w:p>
        </w:tc>
        <w:tc>
          <w:tcPr>
            <w:tcW w:w="1762" w:type="dxa"/>
            <w:tcBorders/>
            <w:shd w:color="auto" w:fill="auto" w:val="clear"/>
          </w:tcPr>
          <w:p>
            <w:pPr>
              <w:pStyle w:val="Normal"/>
              <w:spacing w:lineRule="auto" w:line="240" w:before="0" w:after="60"/>
              <w:jc w:val="left"/>
              <w:rPr>
                <w:rFonts w:ascii="Arial" w:hAnsi="Arial" w:eastAsia="Times New Roman" w:cs="Arial"/>
                <w:sz w:val="18"/>
                <w:szCs w:val="18"/>
                <w:lang w:val="fr-FR"/>
                <w:del w:id="533" w:author="Unknown Author" w:date="2021-12-15T22:09:41Z"/>
              </w:rPr>
            </w:pPr>
            <w:del w:id="529" w:author="Unknown Author" w:date="2021-12-15T22:09:41Z">
              <w:r>
                <w:rPr>
                  <w:rFonts w:eastAsia="Times New Roman" w:cs="Arial" w:ascii="Arial" w:hAnsi="Arial"/>
                  <w:sz w:val="18"/>
                  <w:szCs w:val="18"/>
                  <w:lang w:val="fr-FR"/>
                </w:rPr>
                <w:delText xml:space="preserve">&gt; 4 m </w:delText>
              </w:r>
            </w:del>
            <w:del w:id="530" w:author="Unknown Author" w:date="2021-12-15T22:09:41Z">
              <w:r>
                <w:rPr>
                  <w:rFonts w:eastAsia="Times New Roman" w:cs="Arial" w:ascii="Arial" w:hAnsi="Arial"/>
                  <w:sz w:val="16"/>
                  <w:szCs w:val="16"/>
                  <w:lang w:val="fr-FR"/>
                </w:rPr>
                <w:delText xml:space="preserve">(Rambal </w:delText>
              </w:r>
            </w:del>
            <w:del w:id="531" w:author="Unknown Author" w:date="2021-12-15T22:09:41Z">
              <w:r>
                <w:rPr>
                  <w:rFonts w:eastAsia="Times New Roman" w:cs="Arial" w:ascii="Arial" w:hAnsi="Arial"/>
                  <w:i/>
                  <w:sz w:val="16"/>
                  <w:szCs w:val="16"/>
                  <w:lang w:val="fr-FR"/>
                </w:rPr>
                <w:delText>et al.</w:delText>
              </w:r>
            </w:del>
            <w:del w:id="532" w:author="Unknown Author" w:date="2021-12-15T22:09:41Z">
              <w:r>
                <w:rPr>
                  <w:rFonts w:eastAsia="Times New Roman" w:cs="Arial" w:ascii="Arial" w:hAnsi="Arial"/>
                  <w:sz w:val="16"/>
                  <w:szCs w:val="16"/>
                  <w:lang w:val="fr-FR"/>
                </w:rPr>
                <w:delText xml:space="preserve"> 1993)</w:delText>
              </w:r>
            </w:del>
          </w:p>
        </w:tc>
        <w:tc>
          <w:tcPr>
            <w:tcW w:w="1999" w:type="dxa"/>
            <w:tcBorders/>
            <w:shd w:color="auto" w:fill="auto" w:val="clear"/>
          </w:tcPr>
          <w:p>
            <w:pPr>
              <w:pStyle w:val="Normal"/>
              <w:spacing w:lineRule="auto" w:line="240" w:before="0" w:after="60"/>
              <w:jc w:val="left"/>
              <w:rPr>
                <w:rFonts w:ascii="Arial" w:hAnsi="Arial" w:eastAsia="Times New Roman" w:cs="Arial"/>
                <w:sz w:val="18"/>
                <w:szCs w:val="18"/>
                <w:lang w:val="fr-FR"/>
                <w:del w:id="536" w:author="Unknown Author" w:date="2021-12-15T22:09:41Z"/>
              </w:rPr>
            </w:pPr>
            <w:del w:id="534" w:author="Unknown Author" w:date="2021-12-15T22:09:41Z">
              <w:r>
                <w:rPr>
                  <w:rFonts w:eastAsia="Times New Roman" w:cs="Arial" w:ascii="Arial" w:hAnsi="Arial"/>
                  <w:sz w:val="18"/>
                  <w:szCs w:val="18"/>
                  <w:lang w:val="fr-FR"/>
                </w:rPr>
                <w:delText xml:space="preserve">Yes </w:delText>
              </w:r>
            </w:del>
            <w:del w:id="535" w:author="Unknown Author" w:date="2021-12-15T22:09:41Z">
              <w:r>
                <w:rPr>
                  <w:rFonts w:eastAsia="Times New Roman" w:cs="Arial" w:ascii="Arial" w:hAnsi="Arial"/>
                  <w:sz w:val="16"/>
                  <w:szCs w:val="16"/>
                  <w:lang w:val="fr-FR"/>
                </w:rPr>
                <w:delText>(BROT database)</w:delText>
              </w:r>
            </w:del>
          </w:p>
        </w:tc>
      </w:tr>
      <w:tr>
        <w:trPr>
          <w:trHeight w:val="500" w:hRule="atLeast"/>
        </w:trPr>
        <w:tc>
          <w:tcPr>
            <w:tcW w:w="2024"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i/>
                <w:i/>
                <w:iCs/>
                <w:sz w:val="18"/>
                <w:szCs w:val="18"/>
                <w:lang w:val="fr-FR"/>
                <w:del w:id="538" w:author="Unknown Author" w:date="2021-12-15T22:09:41Z"/>
              </w:rPr>
            </w:pPr>
            <w:del w:id="537" w:author="Unknown Author" w:date="2021-12-15T22:09:41Z">
              <w:r>
                <w:rPr>
                  <w:rFonts w:eastAsia="Times New Roman" w:cs="Arial" w:ascii="Arial" w:hAnsi="Arial"/>
                  <w:i/>
                  <w:iCs/>
                  <w:sz w:val="18"/>
                  <w:szCs w:val="18"/>
                  <w:lang w:val="fr-FR"/>
                </w:rPr>
                <w:delText>Quercus coccifera</w:delText>
              </w:r>
            </w:del>
          </w:p>
        </w:tc>
        <w:tc>
          <w:tcPr>
            <w:tcW w:w="1162"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sz w:val="18"/>
                <w:szCs w:val="18"/>
                <w:lang w:val="fr-FR"/>
                <w:del w:id="540" w:author="Unknown Author" w:date="2021-12-15T22:09:41Z"/>
              </w:rPr>
            </w:pPr>
            <w:del w:id="539" w:author="Unknown Author" w:date="2021-12-15T22:09:41Z">
              <w:r>
                <w:rPr>
                  <w:rFonts w:eastAsia="Times New Roman" w:cs="Arial" w:ascii="Arial" w:hAnsi="Arial"/>
                  <w:sz w:val="18"/>
                  <w:szCs w:val="18"/>
                  <w:lang w:val="fr-FR"/>
                </w:rPr>
                <w:delText>Low</w:delText>
              </w:r>
            </w:del>
          </w:p>
        </w:tc>
        <w:tc>
          <w:tcPr>
            <w:tcW w:w="1380"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sz w:val="18"/>
                <w:szCs w:val="18"/>
                <w:lang w:val="fr-FR"/>
                <w:del w:id="542" w:author="Unknown Author" w:date="2021-12-15T22:09:41Z"/>
              </w:rPr>
            </w:pPr>
            <w:del w:id="541" w:author="Unknown Author" w:date="2021-12-15T22:09:41Z">
              <w:r>
                <w:rPr>
                  <w:rFonts w:eastAsia="Times New Roman" w:cs="Arial" w:ascii="Arial" w:hAnsi="Arial"/>
                  <w:sz w:val="18"/>
                  <w:szCs w:val="18"/>
                  <w:lang w:val="fr-FR"/>
                </w:rPr>
                <w:delText>Low</w:delText>
              </w:r>
            </w:del>
          </w:p>
        </w:tc>
        <w:tc>
          <w:tcPr>
            <w:tcW w:w="1632"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sz w:val="18"/>
                <w:szCs w:val="18"/>
                <w:lang w:val="fr-FR"/>
                <w:del w:id="547" w:author="Unknown Author" w:date="2021-12-15T22:09:41Z"/>
              </w:rPr>
            </w:pPr>
            <w:del w:id="543" w:author="Unknown Author" w:date="2021-12-15T22:09:41Z">
              <w:r>
                <w:rPr>
                  <w:rFonts w:eastAsia="Times New Roman" w:cs="Arial" w:ascii="Arial" w:hAnsi="Arial"/>
                  <w:sz w:val="18"/>
                  <w:szCs w:val="18"/>
                  <w:lang w:val="fr-FR"/>
                </w:rPr>
                <w:delText xml:space="preserve">21 </w:delText>
              </w:r>
            </w:del>
            <w:del w:id="544" w:author="Unknown Author" w:date="2021-12-15T22:09:41Z">
              <w:r>
                <w:rPr>
                  <w:rFonts w:eastAsia="Times New Roman" w:cs="Arial" w:ascii="Arial" w:hAnsi="Arial"/>
                  <w:sz w:val="16"/>
                  <w:szCs w:val="16"/>
                  <w:lang w:val="fr-FR"/>
                </w:rPr>
                <w:delText xml:space="preserve">(Corcuera </w:delText>
              </w:r>
            </w:del>
            <w:del w:id="545" w:author="Unknown Author" w:date="2021-12-15T22:09:41Z">
              <w:r>
                <w:rPr>
                  <w:rFonts w:eastAsia="Times New Roman" w:cs="Arial" w:ascii="Arial" w:hAnsi="Arial"/>
                  <w:i/>
                  <w:iCs/>
                  <w:sz w:val="16"/>
                  <w:szCs w:val="16"/>
                  <w:lang w:val="fr-FR"/>
                </w:rPr>
                <w:delText xml:space="preserve">et al. </w:delText>
              </w:r>
            </w:del>
            <w:del w:id="546" w:author="Unknown Author" w:date="2021-12-15T22:09:41Z">
              <w:r>
                <w:rPr>
                  <w:rFonts w:eastAsia="Times New Roman" w:cs="Arial" w:ascii="Arial" w:hAnsi="Arial"/>
                  <w:sz w:val="16"/>
                  <w:szCs w:val="16"/>
                  <w:lang w:val="fr-FR"/>
                </w:rPr>
                <w:delText>2002)</w:delText>
              </w:r>
            </w:del>
          </w:p>
        </w:tc>
        <w:tc>
          <w:tcPr>
            <w:tcW w:w="1762"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sz w:val="18"/>
                <w:szCs w:val="18"/>
                <w:lang w:val="fr-FR"/>
                <w:del w:id="552" w:author="Unknown Author" w:date="2021-12-15T22:09:41Z"/>
              </w:rPr>
            </w:pPr>
            <w:del w:id="548" w:author="Unknown Author" w:date="2021-12-15T22:09:41Z">
              <w:r>
                <w:rPr>
                  <w:rFonts w:eastAsia="Times New Roman" w:cs="Arial" w:ascii="Arial" w:hAnsi="Arial"/>
                  <w:sz w:val="18"/>
                  <w:szCs w:val="18"/>
                  <w:lang w:val="fr-FR"/>
                </w:rPr>
                <w:delText xml:space="preserve">&gt; 4m </w:delText>
              </w:r>
            </w:del>
            <w:del w:id="549" w:author="Unknown Author" w:date="2021-12-15T22:09:41Z">
              <w:r>
                <w:rPr>
                  <w:rFonts w:eastAsia="Times New Roman" w:cs="Arial" w:ascii="Arial" w:hAnsi="Arial"/>
                  <w:sz w:val="16"/>
                  <w:szCs w:val="16"/>
                  <w:lang w:val="fr-FR"/>
                </w:rPr>
                <w:delText xml:space="preserve">(Rambal </w:delText>
              </w:r>
            </w:del>
            <w:del w:id="550" w:author="Unknown Author" w:date="2021-12-15T22:09:41Z">
              <w:r>
                <w:rPr>
                  <w:rFonts w:eastAsia="Times New Roman" w:cs="Arial" w:ascii="Arial" w:hAnsi="Arial"/>
                  <w:i/>
                  <w:iCs/>
                  <w:sz w:val="16"/>
                  <w:szCs w:val="16"/>
                  <w:lang w:val="fr-FR"/>
                </w:rPr>
                <w:delText>et al.</w:delText>
              </w:r>
            </w:del>
            <w:del w:id="551" w:author="Unknown Author" w:date="2021-12-15T22:09:41Z">
              <w:r>
                <w:rPr>
                  <w:rFonts w:eastAsia="Times New Roman" w:cs="Arial" w:ascii="Arial" w:hAnsi="Arial"/>
                  <w:sz w:val="16"/>
                  <w:szCs w:val="16"/>
                  <w:lang w:val="fr-FR"/>
                </w:rPr>
                <w:delText>1993)</w:delText>
              </w:r>
            </w:del>
          </w:p>
        </w:tc>
        <w:tc>
          <w:tcPr>
            <w:tcW w:w="1999" w:type="dxa"/>
            <w:tcBorders>
              <w:bottom w:val="single" w:sz="4" w:space="0" w:color="000000"/>
            </w:tcBorders>
            <w:shd w:color="auto" w:fill="auto" w:val="clear"/>
          </w:tcPr>
          <w:p>
            <w:pPr>
              <w:pStyle w:val="Normal"/>
              <w:spacing w:lineRule="auto" w:line="240" w:before="0" w:after="60"/>
              <w:jc w:val="left"/>
              <w:rPr>
                <w:rFonts w:ascii="Arial" w:hAnsi="Arial" w:eastAsia="Times New Roman" w:cs="Arial"/>
                <w:sz w:val="18"/>
                <w:szCs w:val="18"/>
                <w:lang w:val="fr-FR"/>
                <w:del w:id="555" w:author="Unknown Author" w:date="2021-12-15T22:09:41Z"/>
              </w:rPr>
            </w:pPr>
            <w:del w:id="553" w:author="Unknown Author" w:date="2021-12-15T22:09:41Z">
              <w:r>
                <w:rPr>
                  <w:rFonts w:eastAsia="Times New Roman" w:cs="Arial" w:ascii="Arial" w:hAnsi="Arial"/>
                  <w:sz w:val="18"/>
                  <w:szCs w:val="18"/>
                  <w:lang w:val="fr-FR"/>
                </w:rPr>
                <w:delText xml:space="preserve">Yes </w:delText>
              </w:r>
            </w:del>
            <w:del w:id="554" w:author="Unknown Author" w:date="2021-12-15T22:09:41Z">
              <w:r>
                <w:rPr>
                  <w:rFonts w:eastAsia="Times New Roman" w:cs="Arial" w:ascii="Arial" w:hAnsi="Arial"/>
                  <w:sz w:val="16"/>
                  <w:szCs w:val="16"/>
                  <w:lang w:val="fr-FR"/>
                </w:rPr>
                <w:delText>(BROT database)</w:delText>
              </w:r>
            </w:del>
          </w:p>
        </w:tc>
      </w:tr>
    </w:tbl>
    <w:p>
      <w:pPr>
        <w:pStyle w:val="Normal"/>
        <w:rPr>
          <w:lang w:val="fr-FR"/>
          <w:del w:id="557" w:author="Unknown Author" w:date="2021-12-15T22:09:41Z"/>
        </w:rPr>
      </w:pPr>
      <w:del w:id="556" w:author="Unknown Author" w:date="2021-12-15T22:09:41Z">
        <w:r>
          <w:rPr>
            <w:lang w:val="fr-FR"/>
          </w:rPr>
        </w:r>
      </w:del>
    </w:p>
    <w:p>
      <w:pPr>
        <w:pStyle w:val="Normal"/>
        <w:rPr>
          <w:sz w:val="20"/>
          <w:szCs w:val="20"/>
          <w:u w:val="single"/>
          <w:del w:id="560" w:author="Unknown Author" w:date="2021-12-15T22:09:41Z"/>
        </w:rPr>
      </w:pPr>
      <w:del w:id="558" w:author="Unknown Author" w:date="2021-12-15T22:09:41Z">
        <w:r>
          <w:rPr>
            <w:sz w:val="20"/>
            <w:szCs w:val="20"/>
            <w:u w:val="single"/>
            <w:lang w:val="fr-FR"/>
          </w:rPr>
          <w:delText>Re</w:delText>
        </w:r>
      </w:del>
      <w:del w:id="559" w:author="Unknown Author" w:date="2021-12-15T22:09:41Z">
        <w:r>
          <w:rPr>
            <w:sz w:val="20"/>
            <w:szCs w:val="20"/>
            <w:u w:val="single"/>
          </w:rPr>
          <w:delText>ferences for Table A3</w:delText>
        </w:r>
      </w:del>
    </w:p>
    <w:p>
      <w:pPr>
        <w:pStyle w:val="Normal"/>
        <w:spacing w:lineRule="auto" w:line="276"/>
        <w:ind w:left="284" w:hanging="284"/>
        <w:rPr>
          <w:sz w:val="20"/>
          <w:szCs w:val="20"/>
          <w:lang w:val="fr-FR"/>
          <w:del w:id="564" w:author="Unknown Author" w:date="2021-12-15T22:09:41Z"/>
        </w:rPr>
      </w:pPr>
      <w:del w:id="561" w:author="Unknown Author" w:date="2021-12-15T22:09:41Z">
        <w:r>
          <w:rPr>
            <w:sz w:val="20"/>
            <w:szCs w:val="20"/>
            <w:lang w:val="fr-FR"/>
          </w:rPr>
          <w:delText xml:space="preserve">Aubert, G (1978) Relations entre le sol et cinq espèces d’Ericaceaes dans le sud de la France, </w:delText>
        </w:r>
      </w:del>
      <w:del w:id="562" w:author="Unknown Author" w:date="2021-12-15T22:09:41Z">
        <w:r>
          <w:rPr>
            <w:i/>
            <w:sz w:val="20"/>
            <w:szCs w:val="20"/>
            <w:lang w:val="fr-FR"/>
          </w:rPr>
          <w:delText>Oecologia Plantarum</w:delText>
        </w:r>
      </w:del>
      <w:del w:id="563" w:author="Unknown Author" w:date="2021-12-15T22:09:41Z">
        <w:r>
          <w:rPr>
            <w:sz w:val="20"/>
            <w:szCs w:val="20"/>
            <w:lang w:val="fr-FR"/>
          </w:rPr>
          <w:delText xml:space="preserve"> </w:delText>
        </w:r>
      </w:del>
    </w:p>
    <w:p>
      <w:pPr>
        <w:pStyle w:val="Normal"/>
        <w:spacing w:lineRule="auto" w:line="276"/>
        <w:ind w:left="284" w:hanging="284"/>
        <w:rPr>
          <w:sz w:val="20"/>
          <w:szCs w:val="20"/>
          <w:del w:id="571" w:author="Unknown Author" w:date="2021-12-15T22:09:41Z"/>
        </w:rPr>
      </w:pPr>
      <w:del w:id="565" w:author="Unknown Author" w:date="2021-12-15T22:09:41Z">
        <w:r>
          <w:rPr>
            <w:sz w:val="20"/>
            <w:szCs w:val="20"/>
            <w:lang w:val="fr-FR"/>
          </w:rPr>
          <w:delText xml:space="preserve">Borghetti, M., Magnani, F., Fabrizio, A., &amp; Saracino, A. (2004). </w:delText>
        </w:r>
      </w:del>
      <w:del w:id="566" w:author="Unknown Author" w:date="2021-12-15T22:09:41Z">
        <w:r>
          <w:rPr>
            <w:sz w:val="20"/>
            <w:szCs w:val="20"/>
          </w:rPr>
          <w:delText xml:space="preserve">Facing drought in a Mediterranean post-fire community: Tissue water relations in species with different life traits. </w:delText>
        </w:r>
      </w:del>
      <w:del w:id="567" w:author="Unknown Author" w:date="2021-12-15T22:09:41Z">
        <w:r>
          <w:rPr>
            <w:i/>
            <w:iCs/>
            <w:sz w:val="20"/>
            <w:szCs w:val="20"/>
          </w:rPr>
          <w:delText>Acta Oecologica</w:delText>
        </w:r>
      </w:del>
      <w:del w:id="568" w:author="Unknown Author" w:date="2021-12-15T22:09:41Z">
        <w:r>
          <w:rPr>
            <w:sz w:val="20"/>
            <w:szCs w:val="20"/>
          </w:rPr>
          <w:delText xml:space="preserve">, </w:delText>
        </w:r>
      </w:del>
      <w:del w:id="569" w:author="Unknown Author" w:date="2021-12-15T22:09:41Z">
        <w:r>
          <w:rPr>
            <w:i/>
            <w:iCs/>
            <w:sz w:val="20"/>
            <w:szCs w:val="20"/>
          </w:rPr>
          <w:delText>25</w:delText>
        </w:r>
      </w:del>
      <w:del w:id="570" w:author="Unknown Author" w:date="2021-12-15T22:09:41Z">
        <w:r>
          <w:rPr>
            <w:sz w:val="20"/>
            <w:szCs w:val="20"/>
          </w:rPr>
          <w:delText xml:space="preserve">(1–2), 67–72. https://doi.org/10.1016/j.actao.2003.11.004 </w:delText>
        </w:r>
      </w:del>
    </w:p>
    <w:p>
      <w:pPr>
        <w:pStyle w:val="Normal"/>
        <w:spacing w:lineRule="auto" w:line="276"/>
        <w:rPr>
          <w:sz w:val="20"/>
          <w:szCs w:val="20"/>
          <w:del w:id="580" w:author="Unknown Author" w:date="2021-12-15T22:09:41Z"/>
        </w:rPr>
      </w:pPr>
      <w:del w:id="572" w:author="Unknown Author" w:date="2021-12-15T22:09:41Z">
        <w:r>
          <w:rPr>
            <w:sz w:val="20"/>
            <w:szCs w:val="20"/>
            <w:lang w:val="fr-FR"/>
          </w:rPr>
          <w:delText xml:space="preserve">Corcuera, L., Camarero, J. J. J., Gil-Pelegrin, E., Gil-Pelegrín, E., &amp; Gil-Pelegrin, E. (2002). </w:delText>
        </w:r>
      </w:del>
      <w:del w:id="573" w:author="Unknown Author" w:date="2021-12-15T22:09:41Z">
        <w:r>
          <w:rPr>
            <w:sz w:val="20"/>
            <w:szCs w:val="20"/>
          </w:rPr>
          <w:delText xml:space="preserve">Functional groups in Quercus species derived from the analysis of pressure-volume curves. </w:delText>
        </w:r>
      </w:del>
      <w:del w:id="574" w:author="Unknown Author" w:date="2021-12-15T22:09:41Z">
        <w:r>
          <w:rPr>
            <w:i/>
            <w:iCs/>
            <w:sz w:val="20"/>
            <w:szCs w:val="20"/>
          </w:rPr>
          <w:delText>Trees-</w:delText>
        </w:r>
      </w:del>
      <w:del w:id="575" w:author="Unknown Author" w:date="2021-12-15T22:09:41Z">
        <w:r>
          <w:rPr>
            <w:iCs/>
            <w:sz w:val="20"/>
            <w:szCs w:val="20"/>
          </w:rPr>
          <w:delText>Structure</w:delText>
        </w:r>
      </w:del>
      <w:del w:id="576" w:author="Unknown Author" w:date="2021-12-15T22:09:41Z">
        <w:r>
          <w:rPr>
            <w:i/>
            <w:iCs/>
            <w:sz w:val="20"/>
            <w:szCs w:val="20"/>
          </w:rPr>
          <w:delText xml:space="preserve"> and Function</w:delText>
        </w:r>
      </w:del>
      <w:del w:id="577" w:author="Unknown Author" w:date="2021-12-15T22:09:41Z">
        <w:r>
          <w:rPr>
            <w:sz w:val="20"/>
            <w:szCs w:val="20"/>
          </w:rPr>
          <w:delText xml:space="preserve">, </w:delText>
        </w:r>
      </w:del>
      <w:del w:id="578" w:author="Unknown Author" w:date="2021-12-15T22:09:41Z">
        <w:r>
          <w:rPr>
            <w:i/>
            <w:iCs/>
            <w:sz w:val="20"/>
            <w:szCs w:val="20"/>
          </w:rPr>
          <w:delText>16</w:delText>
        </w:r>
      </w:del>
      <w:del w:id="579" w:author="Unknown Author" w:date="2021-12-15T22:09:41Z">
        <w:r>
          <w:rPr>
            <w:sz w:val="20"/>
            <w:szCs w:val="20"/>
          </w:rPr>
          <w:delText>(7), 465–472. https://doi.org/10.1007/s00468-002-0187-1</w:delText>
        </w:r>
      </w:del>
    </w:p>
    <w:p>
      <w:pPr>
        <w:pStyle w:val="Normal"/>
        <w:spacing w:lineRule="auto" w:line="276"/>
        <w:ind w:left="284" w:hanging="284"/>
        <w:rPr>
          <w:sz w:val="20"/>
          <w:szCs w:val="20"/>
          <w:del w:id="586" w:author="Unknown Author" w:date="2021-12-15T22:09:41Z"/>
        </w:rPr>
      </w:pPr>
      <w:del w:id="581" w:author="Unknown Author" w:date="2021-12-15T22:09:41Z">
        <w:r>
          <w:rPr>
            <w:sz w:val="20"/>
            <w:szCs w:val="20"/>
          </w:rPr>
          <w:delText xml:space="preserve">De Baets, S., Poesen, J., Knapen, A., Barberá, G. G., &amp; Navarro, J. A. (2007). Root characteristics of representative Mediterranean plant species and their erosion-reducing potential during concentrated runoff. </w:delText>
        </w:r>
      </w:del>
      <w:del w:id="582" w:author="Unknown Author" w:date="2021-12-15T22:09:41Z">
        <w:r>
          <w:rPr>
            <w:i/>
            <w:iCs/>
            <w:sz w:val="20"/>
            <w:szCs w:val="20"/>
          </w:rPr>
          <w:delText>Plant and Soil</w:delText>
        </w:r>
      </w:del>
      <w:del w:id="583" w:author="Unknown Author" w:date="2021-12-15T22:09:41Z">
        <w:r>
          <w:rPr>
            <w:sz w:val="20"/>
            <w:szCs w:val="20"/>
          </w:rPr>
          <w:delText xml:space="preserve">, </w:delText>
        </w:r>
      </w:del>
      <w:del w:id="584" w:author="Unknown Author" w:date="2021-12-15T22:09:41Z">
        <w:r>
          <w:rPr>
            <w:i/>
            <w:iCs/>
            <w:sz w:val="20"/>
            <w:szCs w:val="20"/>
          </w:rPr>
          <w:delText>294</w:delText>
        </w:r>
      </w:del>
      <w:del w:id="585" w:author="Unknown Author" w:date="2021-12-15T22:09:41Z">
        <w:r>
          <w:rPr>
            <w:sz w:val="20"/>
            <w:szCs w:val="20"/>
          </w:rPr>
          <w:delText>(1–2), 169–183. https://doi.org/10.1007/s11104-007-9244-2</w:delText>
        </w:r>
      </w:del>
    </w:p>
    <w:p>
      <w:pPr>
        <w:pStyle w:val="Normal"/>
        <w:spacing w:lineRule="auto" w:line="276"/>
        <w:ind w:left="284" w:hanging="284"/>
        <w:rPr>
          <w:rFonts w:eastAsia="Times New Roman"/>
          <w:sz w:val="20"/>
          <w:szCs w:val="20"/>
          <w:del w:id="590" w:author="Unknown Author" w:date="2021-12-15T22:09:41Z"/>
        </w:rPr>
      </w:pPr>
      <w:del w:id="587" w:author="Unknown Author" w:date="2021-12-15T22:09:41Z">
        <w:r>
          <w:rPr>
            <w:rFonts w:eastAsia="Times New Roman"/>
            <w:sz w:val="20"/>
            <w:szCs w:val="20"/>
          </w:rPr>
          <w:delText xml:space="preserve">Paula S, Arianoutsou M, Kazanis D, Tavsanoglu Ç, Lloret F, Buhk C, Ojeda F, Luna B, Moreno JM, Rodrigo A, Espelta JM, Palacio S, Fernández-Santos B, Fernandes PM, and Pausas JG. 2009. Fire-related traits for plant species of the Mediterranean Basin. </w:delText>
        </w:r>
      </w:del>
      <w:del w:id="588" w:author="Unknown Author" w:date="2021-12-15T22:09:41Z">
        <w:r>
          <w:rPr>
            <w:rFonts w:eastAsia="Times New Roman"/>
            <w:b/>
            <w:bCs/>
            <w:i/>
            <w:iCs/>
            <w:sz w:val="20"/>
            <w:szCs w:val="20"/>
          </w:rPr>
          <w:delText>Ecology</w:delText>
        </w:r>
      </w:del>
      <w:del w:id="589" w:author="Unknown Author" w:date="2021-12-15T22:09:41Z">
        <w:r>
          <w:rPr>
            <w:rFonts w:eastAsia="Times New Roman"/>
            <w:sz w:val="20"/>
            <w:szCs w:val="20"/>
          </w:rPr>
          <w:delText xml:space="preserve"> 90: 1420. </w:delText>
        </w:r>
      </w:del>
    </w:p>
    <w:p>
      <w:pPr>
        <w:pStyle w:val="Normal"/>
        <w:spacing w:lineRule="auto" w:line="276"/>
        <w:ind w:left="284" w:hanging="284"/>
        <w:rPr>
          <w:sz w:val="20"/>
          <w:szCs w:val="20"/>
          <w:lang w:val="fr-FR"/>
          <w:del w:id="596" w:author="Unknown Author" w:date="2021-12-15T22:09:41Z"/>
        </w:rPr>
      </w:pPr>
      <w:del w:id="591" w:author="Unknown Author" w:date="2021-12-15T22:09:41Z">
        <w:r>
          <w:rPr>
            <w:sz w:val="20"/>
            <w:szCs w:val="20"/>
          </w:rPr>
          <w:delText xml:space="preserve">Rambal, S. (1993). The differential role of mechanisms for drought resistance in a Mediterranean evergreen shrub: a simulation approach. </w:delText>
        </w:r>
      </w:del>
      <w:del w:id="592" w:author="Unknown Author" w:date="2021-12-15T22:09:41Z">
        <w:r>
          <w:rPr>
            <w:i/>
            <w:iCs/>
            <w:sz w:val="20"/>
            <w:szCs w:val="20"/>
            <w:lang w:val="fr-FR"/>
          </w:rPr>
          <w:delText>Plant, Cell &amp; Environment</w:delText>
        </w:r>
      </w:del>
      <w:del w:id="593" w:author="Unknown Author" w:date="2021-12-15T22:09:41Z">
        <w:r>
          <w:rPr>
            <w:sz w:val="20"/>
            <w:szCs w:val="20"/>
            <w:lang w:val="fr-FR"/>
          </w:rPr>
          <w:delText xml:space="preserve">, </w:delText>
        </w:r>
      </w:del>
      <w:del w:id="594" w:author="Unknown Author" w:date="2021-12-15T22:09:41Z">
        <w:r>
          <w:rPr>
            <w:i/>
            <w:iCs/>
            <w:sz w:val="20"/>
            <w:szCs w:val="20"/>
            <w:lang w:val="fr-FR"/>
          </w:rPr>
          <w:delText>16</w:delText>
        </w:r>
      </w:del>
      <w:del w:id="595" w:author="Unknown Author" w:date="2021-12-15T22:09:41Z">
        <w:r>
          <w:rPr>
            <w:sz w:val="20"/>
            <w:szCs w:val="20"/>
            <w:lang w:val="fr-FR"/>
          </w:rPr>
          <w:delText>(1), 35–44. https://doi.org/10.1111/j.1365-3040.1993.tb00842.x</w:delText>
        </w:r>
      </w:del>
    </w:p>
    <w:p>
      <w:pPr>
        <w:pStyle w:val="Normal"/>
        <w:spacing w:lineRule="auto" w:line="276"/>
        <w:ind w:left="284" w:hanging="284"/>
        <w:rPr>
          <w:sz w:val="20"/>
          <w:szCs w:val="20"/>
          <w:del w:id="603" w:author="Unknown Author" w:date="2021-12-15T22:09:41Z"/>
        </w:rPr>
      </w:pPr>
      <w:del w:id="597" w:author="Unknown Author" w:date="2021-12-15T22:09:41Z">
        <w:r>
          <w:rPr>
            <w:sz w:val="20"/>
            <w:szCs w:val="20"/>
            <w:lang w:val="fr-FR"/>
          </w:rPr>
          <w:delText xml:space="preserve">Ramírez, D. A., Parra, A., Resco de Dios, V., &amp; Moreno, J. M. (2012). </w:delText>
        </w:r>
      </w:del>
      <w:del w:id="598" w:author="Unknown Author" w:date="2021-12-15T22:09:41Z">
        <w:r>
          <w:rPr>
            <w:sz w:val="20"/>
            <w:szCs w:val="20"/>
          </w:rPr>
          <w:delText xml:space="preserve">Differences in morpho-physiological leaf traits reflect the response of growth to drought in a seeder but not in a resprouter Mediterranean species. </w:delText>
        </w:r>
      </w:del>
      <w:del w:id="599" w:author="Unknown Author" w:date="2021-12-15T22:09:41Z">
        <w:r>
          <w:rPr>
            <w:i/>
            <w:iCs/>
            <w:sz w:val="20"/>
            <w:szCs w:val="20"/>
          </w:rPr>
          <w:delText>Functional Plant Biology</w:delText>
        </w:r>
      </w:del>
      <w:del w:id="600" w:author="Unknown Author" w:date="2021-12-15T22:09:41Z">
        <w:r>
          <w:rPr>
            <w:sz w:val="20"/>
            <w:szCs w:val="20"/>
          </w:rPr>
          <w:delText xml:space="preserve">, </w:delText>
        </w:r>
      </w:del>
      <w:del w:id="601" w:author="Unknown Author" w:date="2021-12-15T22:09:41Z">
        <w:r>
          <w:rPr>
            <w:i/>
            <w:iCs/>
            <w:sz w:val="20"/>
            <w:szCs w:val="20"/>
          </w:rPr>
          <w:delText>39</w:delText>
        </w:r>
      </w:del>
      <w:del w:id="602" w:author="Unknown Author" w:date="2021-12-15T22:09:41Z">
        <w:r>
          <w:rPr>
            <w:sz w:val="20"/>
            <w:szCs w:val="20"/>
          </w:rPr>
          <w:delText>(4), 332. https://doi.org/10.1071/FP11232</w:delText>
        </w:r>
      </w:del>
    </w:p>
    <w:p>
      <w:pPr>
        <w:pStyle w:val="Normal"/>
        <w:spacing w:lineRule="auto" w:line="276"/>
        <w:ind w:left="284" w:hanging="284"/>
        <w:rPr>
          <w:sz w:val="20"/>
          <w:szCs w:val="20"/>
          <w:del w:id="605" w:author="Unknown Author" w:date="2021-12-15T22:09:41Z"/>
        </w:rPr>
      </w:pPr>
      <w:del w:id="604" w:author="Unknown Author" w:date="2021-12-15T22:09:41Z">
        <w:r>
          <w:rPr>
            <w:sz w:val="20"/>
            <w:szCs w:val="20"/>
          </w:rPr>
          <w:delText>Silva, J. S., &amp; Rego, F. C. (2004). Root to shoot relationships in Mediterranean woody plants from Central Portugal, 1–7.</w:delText>
        </w:r>
      </w:del>
    </w:p>
    <w:p>
      <w:pPr>
        <w:sectPr>
          <w:type w:val="nextPage"/>
          <w:pgSz w:w="11906" w:h="16838"/>
          <w:pgMar w:left="1417" w:right="1417" w:header="0" w:top="1417" w:footer="0" w:bottom="1417" w:gutter="0"/>
          <w:lnNumType w:countBy="1" w:restart="continuous" w:distance="283"/>
          <w:pgNumType w:fmt="decimal"/>
          <w:formProt w:val="false"/>
          <w:textDirection w:val="lrTb"/>
          <w:docGrid w:type="default" w:linePitch="360" w:charSpace="0"/>
        </w:sectPr>
        <w:pStyle w:val="Normal"/>
        <w:spacing w:lineRule="auto" w:line="276"/>
        <w:ind w:left="284" w:hanging="284"/>
        <w:rPr>
          <w:sz w:val="20"/>
          <w:szCs w:val="20"/>
          <w:del w:id="612" w:author="Unknown Author" w:date="2021-12-15T22:09:41Z"/>
        </w:rPr>
      </w:pPr>
      <w:del w:id="606" w:author="Unknown Author" w:date="2021-12-15T22:09:41Z">
        <w:r>
          <w:rPr>
            <w:sz w:val="20"/>
            <w:szCs w:val="20"/>
            <w:lang w:val="fr-FR"/>
          </w:rPr>
          <w:delText xml:space="preserve">Tognetti, R., Raschi, A., &amp; Jones, M. B. (2002). </w:delText>
        </w:r>
      </w:del>
      <w:del w:id="607" w:author="Unknown Author" w:date="2021-12-15T22:09:41Z">
        <w:r>
          <w:rPr>
            <w:sz w:val="20"/>
            <w:szCs w:val="20"/>
          </w:rPr>
          <w:delText xml:space="preserve">Seasonal changes in tissue elasticity and water transport efficiency in three co-occurring Mediterranean shrubs under natural long-term CO2 enrichment. </w:delText>
        </w:r>
      </w:del>
      <w:del w:id="608" w:author="Unknown Author" w:date="2021-12-15T22:09:41Z">
        <w:r>
          <w:rPr>
            <w:i/>
            <w:iCs/>
            <w:sz w:val="20"/>
            <w:szCs w:val="20"/>
          </w:rPr>
          <w:delText>Functional Plant Biology</w:delText>
        </w:r>
      </w:del>
      <w:del w:id="609" w:author="Unknown Author" w:date="2021-12-15T22:09:41Z">
        <w:r>
          <w:rPr>
            <w:sz w:val="20"/>
            <w:szCs w:val="20"/>
          </w:rPr>
          <w:delText xml:space="preserve">, </w:delText>
        </w:r>
      </w:del>
      <w:del w:id="610" w:author="Unknown Author" w:date="2021-12-15T22:09:41Z">
        <w:r>
          <w:rPr>
            <w:i/>
            <w:iCs/>
            <w:sz w:val="20"/>
            <w:szCs w:val="20"/>
          </w:rPr>
          <w:delText>29</w:delText>
        </w:r>
      </w:del>
      <w:del w:id="611" w:author="Unknown Author" w:date="2021-12-15T22:09:41Z">
        <w:r>
          <w:rPr>
            <w:sz w:val="20"/>
            <w:szCs w:val="20"/>
          </w:rPr>
          <w:delText>(9), 1097–1106. https://doi.org/10.1071/PP01220</w:delText>
        </w:r>
      </w:del>
    </w:p>
    <w:p>
      <w:pPr>
        <w:pStyle w:val="Normal"/>
        <w:numPr>
          <w:ilvl w:val="0"/>
          <w:numId w:val="0"/>
        </w:numPr>
        <w:jc w:val="left"/>
        <w:outlineLvl w:val="0"/>
        <w:rPr>
          <w:u w:val="single"/>
          <w:del w:id="619" w:author="Unknown Author" w:date="2021-12-15T22:09:41Z"/>
        </w:rPr>
      </w:pPr>
      <w:del w:id="613" w:author="Unknown Author" w:date="2021-12-15T22:09:41Z">
        <w:r>
          <w:rPr>
            <w:u w:val="single"/>
          </w:rPr>
          <w:delText>Table A4:</w:delText>
        </w:r>
      </w:del>
      <w:del w:id="614" w:author="Unknown Author" w:date="2021-12-15T22:09:41Z">
        <w:r>
          <w:rPr/>
          <w:delText xml:space="preserve"> Root mean square error (RMSE), mean absolute error (MAE) and coefficient of determination (R</w:delText>
        </w:r>
      </w:del>
      <w:del w:id="615" w:author="Unknown Author" w:date="2021-12-15T22:09:41Z">
        <w:r>
          <w:rPr>
            <w:vertAlign w:val="superscript"/>
          </w:rPr>
          <w:delText>2</w:delText>
        </w:r>
      </w:del>
      <w:del w:id="616" w:author="Unknown Author" w:date="2021-12-15T22:09:41Z">
        <w:r>
          <w:rPr/>
          <w:delText>) for linear models fitted for four meteorological drought indices (DC, DMC, KBDI and RWC</w:delText>
        </w:r>
      </w:del>
      <w:del w:id="617" w:author="Unknown Author" w:date="2021-12-15T22:09:41Z">
        <w:r>
          <w:rPr>
            <w:vertAlign w:val="subscript"/>
          </w:rPr>
          <w:delText>H</w:delText>
        </w:r>
      </w:del>
      <w:del w:id="618" w:author="Unknown Author" w:date="2021-12-15T22:09:41Z">
        <w:r>
          <w:rPr/>
          <w:delText>) for each site*species combination.</w:delText>
        </w:r>
      </w:del>
    </w:p>
    <w:p>
      <w:pPr>
        <w:pStyle w:val="Normal"/>
        <w:spacing w:lineRule="auto" w:line="240" w:before="0" w:after="0"/>
        <w:jc w:val="left"/>
        <w:rPr>
          <w:u w:val="single"/>
        </w:rPr>
      </w:pPr>
      <w:r>
        <w:rPr>
          <w:u w:val="single"/>
        </w:rPr>
      </w:r>
    </w:p>
    <w:tbl>
      <w:tblPr>
        <w:tblW w:w="13260" w:type="dxa"/>
        <w:jc w:val="left"/>
        <w:tblInd w:w="15" w:type="dxa"/>
        <w:tblCellMar>
          <w:top w:w="15" w:type="dxa"/>
          <w:left w:w="15" w:type="dxa"/>
          <w:bottom w:w="0" w:type="dxa"/>
          <w:right w:w="15" w:type="dxa"/>
        </w:tblCellMar>
        <w:tblLook w:val="0480" w:noHBand="0" w:noVBand="1" w:firstColumn="1" w:lastRow="0" w:lastColumn="0" w:firstRow="0"/>
      </w:tblPr>
      <w:tblGrid>
        <w:gridCol w:w="2320"/>
        <w:gridCol w:w="1101"/>
        <w:gridCol w:w="819"/>
        <w:gridCol w:w="820"/>
        <w:gridCol w:w="820"/>
        <w:gridCol w:w="820"/>
        <w:gridCol w:w="819"/>
        <w:gridCol w:w="821"/>
        <w:gridCol w:w="820"/>
        <w:gridCol w:w="820"/>
        <w:gridCol w:w="820"/>
        <w:gridCol w:w="819"/>
        <w:gridCol w:w="821"/>
        <w:gridCol w:w="819"/>
      </w:tblGrid>
      <w:tr>
        <w:trPr>
          <w:tblHeader w:val="true"/>
          <w:trHeight w:val="340" w:hRule="atLeast"/>
        </w:trPr>
        <w:tc>
          <w:tcPr>
            <w:tcW w:w="2320" w:type="dxa"/>
            <w:tcBorders/>
            <w:shd w:color="auto" w:fill="auto" w:val="clear"/>
            <w:vAlign w:val="center"/>
          </w:tcPr>
          <w:p>
            <w:pPr>
              <w:pStyle w:val="Normal"/>
              <w:spacing w:lineRule="auto" w:line="240" w:before="0" w:after="0"/>
              <w:jc w:val="left"/>
              <w:rPr>
                <w:color w:val="auto"/>
              </w:rPr>
            </w:pPr>
            <w:r>
              <w:rPr>
                <w:color w:val="auto"/>
              </w:rPr>
            </w:r>
          </w:p>
        </w:tc>
        <w:tc>
          <w:tcPr>
            <w:tcW w:w="1101" w:type="dxa"/>
            <w:tcBorders/>
            <w:shd w:color="auto" w:fill="auto" w:val="clear"/>
            <w:vAlign w:val="center"/>
          </w:tcPr>
          <w:p>
            <w:pPr>
              <w:pStyle w:val="Normal"/>
              <w:spacing w:lineRule="auto" w:line="240" w:before="0" w:after="0"/>
              <w:jc w:val="left"/>
              <w:rPr>
                <w:sz w:val="20"/>
                <w:szCs w:val="20"/>
              </w:rPr>
            </w:pPr>
            <w:r>
              <w:rPr>
                <w:sz w:val="20"/>
                <w:szCs w:val="20"/>
              </w:rPr>
            </w:r>
          </w:p>
        </w:tc>
        <w:tc>
          <w:tcPr>
            <w:tcW w:w="819"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DC</w:t>
            </w:r>
          </w:p>
        </w:tc>
        <w:tc>
          <w:tcPr>
            <w:tcW w:w="820"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20"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20" w:type="dxa"/>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DMC</w:t>
            </w:r>
          </w:p>
        </w:tc>
        <w:tc>
          <w:tcPr>
            <w:tcW w:w="819" w:type="dxa"/>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21" w:type="dxa"/>
            <w:tcBorders/>
            <w:shd w:color="auto" w:fill="auto" w:val="clear"/>
            <w:vAlign w:val="center"/>
          </w:tcPr>
          <w:p>
            <w:pPr>
              <w:pStyle w:val="Normal"/>
              <w:spacing w:lineRule="auto" w:line="240" w:before="0" w:after="0"/>
              <w:jc w:val="left"/>
              <w:rPr>
                <w:sz w:val="20"/>
                <w:szCs w:val="20"/>
              </w:rPr>
            </w:pPr>
            <w:r>
              <w:rPr>
                <w:sz w:val="20"/>
                <w:szCs w:val="20"/>
              </w:rPr>
            </w:r>
          </w:p>
        </w:tc>
        <w:tc>
          <w:tcPr>
            <w:tcW w:w="820"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KBDI</w:t>
            </w:r>
          </w:p>
        </w:tc>
        <w:tc>
          <w:tcPr>
            <w:tcW w:w="820"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20" w:type="dxa"/>
            <w:tcBorders/>
            <w:shd w:color="000000" w:fill="E7E6E6"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19" w:type="dxa"/>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RWC</w:t>
            </w:r>
          </w:p>
        </w:tc>
        <w:tc>
          <w:tcPr>
            <w:tcW w:w="821" w:type="dxa"/>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r>
          </w:p>
        </w:tc>
        <w:tc>
          <w:tcPr>
            <w:tcW w:w="819" w:type="dxa"/>
            <w:tcBorders/>
            <w:shd w:color="auto" w:fill="auto" w:val="clear"/>
            <w:vAlign w:val="center"/>
          </w:tcPr>
          <w:p>
            <w:pPr>
              <w:pStyle w:val="Normal"/>
              <w:spacing w:lineRule="auto" w:line="240" w:before="0" w:after="0"/>
              <w:jc w:val="left"/>
              <w:rPr>
                <w:sz w:val="20"/>
                <w:szCs w:val="20"/>
              </w:rPr>
            </w:pPr>
            <w:r>
              <w:rPr>
                <w:sz w:val="20"/>
                <w:szCs w:val="20"/>
              </w:rPr>
            </w:r>
          </w:p>
        </w:tc>
      </w:tr>
      <w:tr>
        <w:trPr>
          <w:tblHeader w:val="true"/>
          <w:trHeight w:val="340" w:hRule="atLeast"/>
        </w:trPr>
        <w:tc>
          <w:tcPr>
            <w:tcW w:w="2320" w:type="dxa"/>
            <w:tcBorders>
              <w:bottom w:val="single" w:sz="4" w:space="0" w:color="000000"/>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Espece</w:t>
            </w:r>
          </w:p>
        </w:tc>
        <w:tc>
          <w:tcPr>
            <w:tcW w:w="1101" w:type="dxa"/>
            <w:tcBorders>
              <w:bottom w:val="single" w:sz="4" w:space="0" w:color="000000"/>
            </w:tcBorders>
            <w:shd w:color="auto" w:fill="auto" w:val="clear"/>
            <w:vAlign w:val="center"/>
          </w:tcPr>
          <w:p>
            <w:pPr>
              <w:pStyle w:val="Normal"/>
              <w:spacing w:lineRule="auto" w:line="240" w:before="0" w:after="0"/>
              <w:jc w:val="left"/>
              <w:rPr>
                <w:rFonts w:ascii="Arial" w:hAnsi="Arial" w:cs="Arial"/>
                <w:b/>
                <w:b/>
                <w:bCs/>
                <w:sz w:val="20"/>
                <w:szCs w:val="20"/>
              </w:rPr>
            </w:pPr>
            <w:r>
              <w:rPr>
                <w:rFonts w:cs="Arial" w:ascii="Arial" w:hAnsi="Arial"/>
                <w:b/>
                <w:bCs/>
                <w:sz w:val="20"/>
                <w:szCs w:val="20"/>
              </w:rPr>
              <w:t>Site</w:t>
            </w:r>
          </w:p>
        </w:tc>
        <w:tc>
          <w:tcPr>
            <w:tcW w:w="819"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R2</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RMSE</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MAE</w:t>
            </w:r>
          </w:p>
        </w:tc>
        <w:tc>
          <w:tcPr>
            <w:tcW w:w="820"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R2</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RMSE</w:t>
            </w:r>
          </w:p>
        </w:tc>
        <w:tc>
          <w:tcPr>
            <w:tcW w:w="821"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MAE</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R2</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RMSE</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MAE</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R2</w:t>
            </w:r>
          </w:p>
        </w:tc>
        <w:tc>
          <w:tcPr>
            <w:tcW w:w="821"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RMSE</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MAE</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albidus</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D06S3</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13,3</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0,70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10,0</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albidus</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D30S2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13,9</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18,9</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0,48</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13,2</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albidus</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D34S2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11,3</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14,8</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12,4</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9,8</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albidus</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9,5</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18,3</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9,9</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albidus</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D83S3</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13,9</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14,3</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D06S2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21,0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12,6</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D11S2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13,0</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16,3</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12,5</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D2AS1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14,9</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12,4</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D2BS2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23,4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18,9</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21,4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17,0</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D2BS3</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21,1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17,2</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21,0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0,33</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15,1</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D66S1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23,8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18,7</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18,8</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15,7</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D66S2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22,5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21,1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19,4</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16,0</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20,5</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0,59</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15,4</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11,5</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Cistus mon,</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D83S3</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16,0</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22,5</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19,9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16,0</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D2AS1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10,2</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10,7</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D2AS2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7,5</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D2BS2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9,0</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8,4</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D2BS3</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8,6</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0,49</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8,5</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D66S1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0,38</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8,9</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Erica arborea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9,8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10,2</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coccifera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D11S1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4,6</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4,8</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coccifera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D13S1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4,7</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5,1</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coccifera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D13S2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4,5</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7,4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0,23</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5,1</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coccifera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D34S2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4,3</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7,3</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6,7</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5,1</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coccifera</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D84S1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3,4</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3,9</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ilex</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D30S2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4,8</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0,12</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7,5</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6,0</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0,29</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5,3</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ilex</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D83S2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3,3</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3,8</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ilex</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D84S1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3,6</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0,06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5,4</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4,3</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3,4</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4,5</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Quercus ilex</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D84S2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4,7</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8,2</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7,1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6,9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5,3</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Rosmarinus off,</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D06S1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13,2</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18,4</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0,66</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16,6</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12,6</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Rosmarinus off,</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D11S1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16,8</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13,9</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17,9</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14,5</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14,9</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16,1</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13,3</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Rosmarinus off,</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D13S1</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18,7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15,3</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17,1</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13,6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0,26</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20,9</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17,0</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0,57</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12,3</w:t>
            </w:r>
          </w:p>
        </w:tc>
      </w:tr>
      <w:tr>
        <w:trPr>
          <w:trHeight w:val="340" w:hRule="atLeast"/>
        </w:trPr>
        <w:tc>
          <w:tcPr>
            <w:tcW w:w="2320" w:type="dxa"/>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Rosmarinus off,</w:t>
            </w:r>
          </w:p>
        </w:tc>
        <w:tc>
          <w:tcPr>
            <w:tcW w:w="110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D13S2</w:t>
            </w:r>
          </w:p>
        </w:tc>
        <w:tc>
          <w:tcPr>
            <w:tcW w:w="819"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11,2</w:t>
            </w:r>
          </w:p>
        </w:tc>
        <w:tc>
          <w:tcPr>
            <w:tcW w:w="820"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15,0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12,1</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0,32</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16,7</w:t>
            </w:r>
          </w:p>
        </w:tc>
        <w:tc>
          <w:tcPr>
            <w:tcW w:w="820" w:type="dxa"/>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12,8</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0,50</w:t>
            </w:r>
          </w:p>
        </w:tc>
        <w:tc>
          <w:tcPr>
            <w:tcW w:w="821"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14,3</w:t>
            </w:r>
          </w:p>
        </w:tc>
        <w:tc>
          <w:tcPr>
            <w:tcW w:w="819" w:type="dxa"/>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11,0</w:t>
            </w:r>
          </w:p>
        </w:tc>
      </w:tr>
      <w:tr>
        <w:trPr>
          <w:trHeight w:val="340" w:hRule="atLeast"/>
        </w:trPr>
        <w:tc>
          <w:tcPr>
            <w:tcW w:w="2320" w:type="dxa"/>
            <w:tcBorders>
              <w:bottom w:val="single" w:sz="4" w:space="0" w:color="000000"/>
            </w:tcBorders>
            <w:shd w:color="auto" w:fill="auto" w:val="clear"/>
            <w:vAlign w:val="center"/>
          </w:tcPr>
          <w:p>
            <w:pPr>
              <w:pStyle w:val="Normal"/>
              <w:spacing w:lineRule="auto" w:line="240" w:before="0" w:after="0"/>
              <w:jc w:val="left"/>
              <w:rPr>
                <w:rFonts w:ascii="Arial" w:hAnsi="Arial" w:cs="Arial"/>
                <w:i/>
                <w:i/>
                <w:iCs/>
                <w:sz w:val="20"/>
                <w:szCs w:val="20"/>
              </w:rPr>
            </w:pPr>
            <w:r>
              <w:rPr>
                <w:rFonts w:cs="Arial" w:ascii="Arial" w:hAnsi="Arial"/>
                <w:i/>
                <w:iCs/>
                <w:sz w:val="20"/>
                <w:szCs w:val="20"/>
              </w:rPr>
              <w:t>Rosmarinus off,</w:t>
            </w:r>
          </w:p>
        </w:tc>
        <w:tc>
          <w:tcPr>
            <w:tcW w:w="1101"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D84S2</w:t>
            </w:r>
          </w:p>
        </w:tc>
        <w:tc>
          <w:tcPr>
            <w:tcW w:w="819"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0,45</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24,4</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20,2</w:t>
            </w:r>
          </w:p>
        </w:tc>
        <w:tc>
          <w:tcPr>
            <w:tcW w:w="820"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0,60</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20,7</w:t>
            </w:r>
          </w:p>
        </w:tc>
        <w:tc>
          <w:tcPr>
            <w:tcW w:w="821"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16,1</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0,31</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27,2</w:t>
            </w:r>
          </w:p>
        </w:tc>
        <w:tc>
          <w:tcPr>
            <w:tcW w:w="820" w:type="dxa"/>
            <w:tcBorders>
              <w:bottom w:val="single" w:sz="4" w:space="0" w:color="000000"/>
            </w:tcBorders>
            <w:shd w:color="000000" w:fill="E7E6E6"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23,2</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0,61</w:t>
            </w:r>
          </w:p>
        </w:tc>
        <w:tc>
          <w:tcPr>
            <w:tcW w:w="821"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20,6</w:t>
            </w:r>
          </w:p>
        </w:tc>
        <w:tc>
          <w:tcPr>
            <w:tcW w:w="819" w:type="dxa"/>
            <w:tcBorders>
              <w:bottom w:val="single" w:sz="4" w:space="0" w:color="000000"/>
            </w:tcBorders>
            <w:shd w:color="auto" w:fill="auto" w:val="clear"/>
            <w:vAlign w:val="center"/>
          </w:tcPr>
          <w:p>
            <w:pPr>
              <w:pStyle w:val="Normal"/>
              <w:spacing w:lineRule="auto" w:line="240" w:before="0" w:after="0"/>
              <w:jc w:val="left"/>
              <w:rPr>
                <w:rFonts w:ascii="Arial" w:hAnsi="Arial" w:cs="Arial"/>
                <w:sz w:val="20"/>
                <w:szCs w:val="20"/>
              </w:rPr>
            </w:pPr>
            <w:r>
              <w:rPr>
                <w:rFonts w:cs="Arial" w:ascii="Arial" w:hAnsi="Arial"/>
                <w:sz w:val="20"/>
                <w:szCs w:val="20"/>
              </w:rPr>
              <w:t>16,6</w:t>
            </w:r>
          </w:p>
        </w:tc>
      </w:tr>
    </w:tbl>
    <w:p>
      <w:pPr>
        <w:pStyle w:val="Normal"/>
        <w:spacing w:lineRule="auto" w:line="240" w:before="0" w:after="0"/>
        <w:jc w:val="left"/>
        <w:rPr>
          <w:u w:val="single"/>
        </w:rPr>
      </w:pPr>
      <w:r>
        <w:rPr>
          <w:u w:val="single"/>
        </w:rPr>
        <w:t xml:space="preserve"> </w:t>
      </w:r>
      <w:r>
        <w:br w:type="page"/>
      </w:r>
    </w:p>
    <w:p>
      <w:pPr>
        <w:pStyle w:val="Normal"/>
        <w:numPr>
          <w:ilvl w:val="0"/>
          <w:numId w:val="0"/>
        </w:numPr>
        <w:outlineLvl w:val="0"/>
        <w:rPr>
          <w:u w:val="single"/>
          <w:del w:id="624" w:author="Unknown Author" w:date="2021-12-15T22:09:57Z"/>
        </w:rPr>
      </w:pPr>
      <w:del w:id="620" w:author="Unknown Author" w:date="2021-12-15T22:09:57Z">
        <w:r>
          <w:rPr>
            <w:u w:val="single"/>
          </w:rPr>
          <w:delText>Table A5:</w:delText>
        </w:r>
      </w:del>
      <w:del w:id="621" w:author="Unknown Author" w:date="2021-12-15T22:09:57Z">
        <w:r>
          <w:rPr/>
          <w:delText xml:space="preserve"> area under the roc curve (AUC), commission error (CE) and omission error (OE) from logistic models predicting the 79% LFMC threshold reported for four meteorological drought indices (DC, DMC, KBDI and RWC</w:delText>
        </w:r>
      </w:del>
      <w:del w:id="622" w:author="Unknown Author" w:date="2021-12-15T22:09:57Z">
        <w:r>
          <w:rPr>
            <w:vertAlign w:val="subscript"/>
          </w:rPr>
          <w:delText>H</w:delText>
        </w:r>
      </w:del>
      <w:del w:id="623" w:author="Unknown Author" w:date="2021-12-15T22:09:57Z">
        <w:r>
          <w:rPr/>
          <w:delText>) on each site*species combination.</w:delText>
        </w:r>
      </w:del>
    </w:p>
    <w:tbl>
      <w:tblPr>
        <w:tblW w:w="12780" w:type="dxa"/>
        <w:jc w:val="left"/>
        <w:tblInd w:w="0" w:type="dxa"/>
        <w:tblCellMar>
          <w:top w:w="0" w:type="dxa"/>
          <w:left w:w="70" w:type="dxa"/>
          <w:bottom w:w="0" w:type="dxa"/>
          <w:right w:w="70" w:type="dxa"/>
        </w:tblCellMar>
        <w:tblLook w:val="04a0" w:noHBand="0" w:noVBand="1" w:firstColumn="1" w:lastRow="0" w:lastColumn="0" w:firstRow="1"/>
      </w:tblPr>
      <w:tblGrid>
        <w:gridCol w:w="1879"/>
        <w:gridCol w:w="1061"/>
        <w:gridCol w:w="615"/>
        <w:gridCol w:w="915"/>
        <w:gridCol w:w="929"/>
        <w:gridCol w:w="616"/>
        <w:gridCol w:w="915"/>
        <w:gridCol w:w="929"/>
        <w:gridCol w:w="616"/>
        <w:gridCol w:w="915"/>
        <w:gridCol w:w="929"/>
        <w:gridCol w:w="615"/>
        <w:gridCol w:w="915"/>
        <w:gridCol w:w="930"/>
      </w:tblGrid>
      <w:tr>
        <w:trPr>
          <w:tblHeader w:val="true"/>
          <w:trHeight w:val="317" w:hRule="atLeast"/>
        </w:trPr>
        <w:tc>
          <w:tcPr>
            <w:tcW w:w="1879" w:type="dxa"/>
            <w:tcBorders/>
            <w:shd w:color="auto" w:fill="auto" w:val="clear"/>
            <w:vAlign w:val="bottom"/>
          </w:tcPr>
          <w:p>
            <w:pPr>
              <w:pStyle w:val="Normal"/>
              <w:spacing w:lineRule="auto" w:line="240" w:before="0" w:after="60"/>
              <w:jc w:val="left"/>
              <w:rPr>
                <w:rFonts w:ascii="Cambria" w:hAnsi="Cambria" w:cs="" w:asciiTheme="minorHAnsi" w:cstheme="minorBidi" w:hAnsiTheme="minorHAnsi"/>
                <w:sz w:val="20"/>
                <w:szCs w:val="20"/>
                <w:del w:id="626" w:author="Unknown Author" w:date="2021-12-15T22:09:57Z"/>
              </w:rPr>
            </w:pPr>
            <w:del w:id="625" w:author="Unknown Author" w:date="2021-12-15T22:09:57Z">
              <w:r>
                <w:rPr>
                  <w:rFonts w:cs="" w:cstheme="minorBidi" w:ascii="Cambria" w:hAnsi="Cambria"/>
                  <w:sz w:val="20"/>
                  <w:szCs w:val="20"/>
                </w:rPr>
              </w:r>
            </w:del>
          </w:p>
        </w:tc>
        <w:tc>
          <w:tcPr>
            <w:tcW w:w="1061" w:type="dxa"/>
            <w:tcBorders/>
            <w:shd w:color="auto" w:fill="auto" w:val="clear"/>
            <w:vAlign w:val="bottom"/>
          </w:tcPr>
          <w:p>
            <w:pPr>
              <w:pStyle w:val="Normal"/>
              <w:spacing w:lineRule="auto" w:line="240" w:before="0" w:after="60"/>
              <w:jc w:val="left"/>
              <w:rPr>
                <w:rFonts w:eastAsia="Times New Roman"/>
                <w:sz w:val="20"/>
                <w:szCs w:val="20"/>
                <w:del w:id="628" w:author="Unknown Author" w:date="2021-12-15T22:09:57Z"/>
              </w:rPr>
            </w:pPr>
            <w:del w:id="627" w:author="Unknown Author" w:date="2021-12-15T22:09:57Z">
              <w:r>
                <w:rPr>
                  <w:rFonts w:eastAsia="Times New Roman"/>
                  <w:sz w:val="20"/>
                  <w:szCs w:val="20"/>
                </w:rPr>
              </w:r>
            </w:del>
          </w:p>
        </w:tc>
        <w:tc>
          <w:tcPr>
            <w:tcW w:w="2459" w:type="dxa"/>
            <w:gridSpan w:val="3"/>
            <w:tcBorders>
              <w:bottom w:val="single" w:sz="4" w:space="0" w:color="000000"/>
            </w:tcBorders>
            <w:shd w:color="000000" w:fill="E7E6E6" w:val="clear"/>
            <w:vAlign w:val="bottom"/>
          </w:tcPr>
          <w:p>
            <w:pPr>
              <w:pStyle w:val="Normal"/>
              <w:spacing w:lineRule="auto" w:line="240" w:before="0" w:after="60"/>
              <w:jc w:val="left"/>
              <w:rPr>
                <w:rFonts w:ascii="Calibri" w:hAnsi="Calibri" w:eastAsia="Times New Roman"/>
                <w:b/>
                <w:b/>
                <w:bCs/>
                <w:sz w:val="20"/>
                <w:szCs w:val="20"/>
                <w:lang w:val="fr-FR"/>
                <w:del w:id="630" w:author="Unknown Author" w:date="2021-12-15T22:09:57Z"/>
              </w:rPr>
            </w:pPr>
            <w:del w:id="629" w:author="Unknown Author" w:date="2021-12-15T22:09:57Z">
              <w:r>
                <w:rPr>
                  <w:rFonts w:eastAsia="Times New Roman" w:ascii="Calibri" w:hAnsi="Calibri"/>
                  <w:b/>
                  <w:bCs/>
                  <w:sz w:val="20"/>
                  <w:szCs w:val="20"/>
                  <w:lang w:val="fr-FR"/>
                </w:rPr>
                <w:delText>DC</w:delText>
              </w:r>
            </w:del>
          </w:p>
        </w:tc>
        <w:tc>
          <w:tcPr>
            <w:tcW w:w="2460" w:type="dxa"/>
            <w:gridSpan w:val="3"/>
            <w:tcBorders>
              <w:bottom w:val="single" w:sz="4" w:space="0" w:color="000000"/>
            </w:tcBorders>
            <w:shd w:color="auto" w:fill="auto" w:val="clear"/>
            <w:vAlign w:val="bottom"/>
          </w:tcPr>
          <w:p>
            <w:pPr>
              <w:pStyle w:val="Normal"/>
              <w:spacing w:lineRule="auto" w:line="240" w:before="0" w:after="60"/>
              <w:jc w:val="left"/>
              <w:rPr>
                <w:rFonts w:ascii="Calibri" w:hAnsi="Calibri" w:eastAsia="Times New Roman"/>
                <w:b/>
                <w:b/>
                <w:bCs/>
                <w:sz w:val="20"/>
                <w:szCs w:val="20"/>
                <w:lang w:val="fr-FR"/>
                <w:del w:id="632" w:author="Unknown Author" w:date="2021-12-15T22:09:57Z"/>
              </w:rPr>
            </w:pPr>
            <w:del w:id="631" w:author="Unknown Author" w:date="2021-12-15T22:09:57Z">
              <w:r>
                <w:rPr>
                  <w:rFonts w:eastAsia="Times New Roman" w:ascii="Calibri" w:hAnsi="Calibri"/>
                  <w:b/>
                  <w:bCs/>
                  <w:sz w:val="20"/>
                  <w:szCs w:val="20"/>
                  <w:lang w:val="fr-FR"/>
                </w:rPr>
                <w:delText>DMC</w:delText>
              </w:r>
            </w:del>
          </w:p>
        </w:tc>
        <w:tc>
          <w:tcPr>
            <w:tcW w:w="2460" w:type="dxa"/>
            <w:gridSpan w:val="3"/>
            <w:tcBorders>
              <w:bottom w:val="single" w:sz="4" w:space="0" w:color="000000"/>
            </w:tcBorders>
            <w:shd w:color="000000" w:fill="E7E6E6" w:val="clear"/>
            <w:vAlign w:val="bottom"/>
          </w:tcPr>
          <w:p>
            <w:pPr>
              <w:pStyle w:val="Normal"/>
              <w:spacing w:lineRule="auto" w:line="240" w:before="0" w:after="60"/>
              <w:jc w:val="left"/>
              <w:rPr>
                <w:rFonts w:ascii="Calibri" w:hAnsi="Calibri" w:eastAsia="Times New Roman"/>
                <w:b/>
                <w:b/>
                <w:bCs/>
                <w:sz w:val="20"/>
                <w:szCs w:val="20"/>
                <w:lang w:val="fr-FR"/>
                <w:del w:id="634" w:author="Unknown Author" w:date="2021-12-15T22:09:57Z"/>
              </w:rPr>
            </w:pPr>
            <w:del w:id="633" w:author="Unknown Author" w:date="2021-12-15T22:09:57Z">
              <w:r>
                <w:rPr>
                  <w:rFonts w:eastAsia="Times New Roman" w:ascii="Calibri" w:hAnsi="Calibri"/>
                  <w:b/>
                  <w:bCs/>
                  <w:sz w:val="20"/>
                  <w:szCs w:val="20"/>
                  <w:lang w:val="fr-FR"/>
                </w:rPr>
                <w:delText>KBDI</w:delText>
              </w:r>
            </w:del>
          </w:p>
        </w:tc>
        <w:tc>
          <w:tcPr>
            <w:tcW w:w="2460" w:type="dxa"/>
            <w:gridSpan w:val="3"/>
            <w:tcBorders>
              <w:bottom w:val="single" w:sz="4" w:space="0" w:color="000000"/>
            </w:tcBorders>
            <w:shd w:color="auto" w:fill="auto" w:val="clear"/>
            <w:vAlign w:val="bottom"/>
          </w:tcPr>
          <w:p>
            <w:pPr>
              <w:pStyle w:val="Normal"/>
              <w:spacing w:lineRule="auto" w:line="240" w:before="0" w:after="60"/>
              <w:jc w:val="left"/>
              <w:rPr>
                <w:rFonts w:ascii="Calibri" w:hAnsi="Calibri" w:eastAsia="Times New Roman"/>
                <w:b/>
                <w:b/>
                <w:bCs/>
                <w:sz w:val="20"/>
                <w:szCs w:val="20"/>
                <w:vertAlign w:val="subscript"/>
                <w:lang w:val="fr-FR"/>
                <w:del w:id="637" w:author="Unknown Author" w:date="2021-12-15T22:09:57Z"/>
              </w:rPr>
            </w:pPr>
            <w:del w:id="635" w:author="Unknown Author" w:date="2021-12-15T22:09:57Z">
              <w:r>
                <w:rPr>
                  <w:rFonts w:eastAsia="Times New Roman" w:ascii="Calibri" w:hAnsi="Calibri"/>
                  <w:b/>
                  <w:bCs/>
                  <w:sz w:val="20"/>
                  <w:szCs w:val="20"/>
                  <w:lang w:val="fr-FR"/>
                </w:rPr>
                <w:delText>RWC</w:delText>
              </w:r>
            </w:del>
            <w:del w:id="636" w:author="Unknown Author" w:date="2021-12-15T22:09:57Z">
              <w:r>
                <w:rPr>
                  <w:rFonts w:eastAsia="Times New Roman" w:ascii="Calibri" w:hAnsi="Calibri"/>
                  <w:b/>
                  <w:bCs/>
                  <w:sz w:val="20"/>
                  <w:szCs w:val="20"/>
                  <w:vertAlign w:val="subscript"/>
                  <w:lang w:val="fr-FR"/>
                </w:rPr>
                <w:delText>H</w:delText>
              </w:r>
            </w:del>
          </w:p>
        </w:tc>
      </w:tr>
      <w:tr>
        <w:trPr>
          <w:tblHeader w:val="true"/>
          <w:trHeight w:val="300" w:hRule="atLeast"/>
        </w:trPr>
        <w:tc>
          <w:tcPr>
            <w:tcW w:w="1879"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b/>
                <w:b/>
                <w:bCs/>
                <w:sz w:val="20"/>
                <w:szCs w:val="20"/>
                <w:lang w:val="fr-FR"/>
                <w:del w:id="639" w:author="Unknown Author" w:date="2021-12-15T22:09:57Z"/>
              </w:rPr>
            </w:pPr>
            <w:del w:id="638" w:author="Unknown Author" w:date="2021-12-15T22:09:57Z">
              <w:bookmarkStart w:id="0" w:name="RANGE!C5%3AP39"/>
              <w:r>
                <w:rPr>
                  <w:rFonts w:eastAsia="Times New Roman" w:cs="Arial" w:ascii="Arial" w:hAnsi="Arial"/>
                  <w:b/>
                  <w:bCs/>
                  <w:sz w:val="20"/>
                  <w:szCs w:val="20"/>
                  <w:lang w:val="fr-FR"/>
                </w:rPr>
                <w:delText>Species</w:delText>
              </w:r>
            </w:del>
            <w:bookmarkEnd w:id="0"/>
          </w:p>
        </w:tc>
        <w:tc>
          <w:tcPr>
            <w:tcW w:w="1061"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b/>
                <w:b/>
                <w:bCs/>
                <w:sz w:val="20"/>
                <w:szCs w:val="20"/>
                <w:lang w:val="fr-FR"/>
                <w:del w:id="641" w:author="Unknown Author" w:date="2021-12-15T22:09:57Z"/>
              </w:rPr>
            </w:pPr>
            <w:del w:id="640" w:author="Unknown Author" w:date="2021-12-15T22:09:57Z">
              <w:r>
                <w:rPr>
                  <w:rFonts w:eastAsia="Times New Roman" w:cs="Arial" w:ascii="Arial" w:hAnsi="Arial"/>
                  <w:b/>
                  <w:bCs/>
                  <w:sz w:val="20"/>
                  <w:szCs w:val="20"/>
                  <w:lang w:val="fr-FR"/>
                </w:rPr>
                <w:delText>Site</w:delText>
              </w:r>
            </w:del>
          </w:p>
        </w:tc>
        <w:tc>
          <w:tcPr>
            <w:tcW w:w="6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43" w:author="Unknown Author" w:date="2021-12-15T22:09:57Z"/>
              </w:rPr>
            </w:pPr>
            <w:del w:id="642" w:author="Unknown Author" w:date="2021-12-15T22:09:57Z">
              <w:r>
                <w:rPr>
                  <w:rFonts w:eastAsia="Times New Roman" w:cs="Arial" w:ascii="Arial" w:hAnsi="Arial"/>
                  <w:sz w:val="20"/>
                  <w:szCs w:val="20"/>
                  <w:lang w:val="fr-FR"/>
                </w:rPr>
                <w:delText>AUC</w:delText>
              </w:r>
            </w:del>
          </w:p>
        </w:tc>
        <w:tc>
          <w:tcPr>
            <w:tcW w:w="9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45" w:author="Unknown Author" w:date="2021-12-15T22:09:57Z"/>
              </w:rPr>
            </w:pPr>
            <w:del w:id="644" w:author="Unknown Author" w:date="2021-12-15T22:09:57Z">
              <w:r>
                <w:rPr>
                  <w:rFonts w:eastAsia="Times New Roman" w:cs="Arial" w:ascii="Arial" w:hAnsi="Arial"/>
                  <w:sz w:val="20"/>
                  <w:szCs w:val="20"/>
                  <w:lang w:val="fr-FR"/>
                </w:rPr>
                <w:delText>CE (%)</w:delText>
              </w:r>
            </w:del>
          </w:p>
        </w:tc>
        <w:tc>
          <w:tcPr>
            <w:tcW w:w="929"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47" w:author="Unknown Author" w:date="2021-12-15T22:09:57Z"/>
              </w:rPr>
            </w:pPr>
            <w:del w:id="646" w:author="Unknown Author" w:date="2021-12-15T22:09:57Z">
              <w:r>
                <w:rPr>
                  <w:rFonts w:eastAsia="Times New Roman" w:cs="Arial" w:ascii="Arial" w:hAnsi="Arial"/>
                  <w:sz w:val="20"/>
                  <w:szCs w:val="20"/>
                  <w:lang w:val="fr-FR"/>
                </w:rPr>
                <w:delText>OE (%)</w:delText>
              </w:r>
            </w:del>
          </w:p>
        </w:tc>
        <w:tc>
          <w:tcPr>
            <w:tcW w:w="616"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49" w:author="Unknown Author" w:date="2021-12-15T22:09:57Z"/>
              </w:rPr>
            </w:pPr>
            <w:del w:id="648" w:author="Unknown Author" w:date="2021-12-15T22:09:57Z">
              <w:r>
                <w:rPr>
                  <w:rFonts w:eastAsia="Times New Roman" w:cs="Arial" w:ascii="Arial" w:hAnsi="Arial"/>
                  <w:sz w:val="20"/>
                  <w:szCs w:val="20"/>
                  <w:lang w:val="fr-FR"/>
                </w:rPr>
                <w:delText>AUC</w:delText>
              </w:r>
            </w:del>
          </w:p>
        </w:tc>
        <w:tc>
          <w:tcPr>
            <w:tcW w:w="9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51" w:author="Unknown Author" w:date="2021-12-15T22:09:57Z"/>
              </w:rPr>
            </w:pPr>
            <w:del w:id="650" w:author="Unknown Author" w:date="2021-12-15T22:09:57Z">
              <w:r>
                <w:rPr>
                  <w:rFonts w:eastAsia="Times New Roman" w:cs="Arial" w:ascii="Arial" w:hAnsi="Arial"/>
                  <w:sz w:val="20"/>
                  <w:szCs w:val="20"/>
                  <w:lang w:val="fr-FR"/>
                </w:rPr>
                <w:delText>CE (%)</w:delText>
              </w:r>
            </w:del>
          </w:p>
        </w:tc>
        <w:tc>
          <w:tcPr>
            <w:tcW w:w="929"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53" w:author="Unknown Author" w:date="2021-12-15T22:09:57Z"/>
              </w:rPr>
            </w:pPr>
            <w:del w:id="652" w:author="Unknown Author" w:date="2021-12-15T22:09:57Z">
              <w:r>
                <w:rPr>
                  <w:rFonts w:eastAsia="Times New Roman" w:cs="Arial" w:ascii="Arial" w:hAnsi="Arial"/>
                  <w:sz w:val="20"/>
                  <w:szCs w:val="20"/>
                  <w:lang w:val="fr-FR"/>
                </w:rPr>
                <w:delText>OE (%)</w:delText>
              </w:r>
            </w:del>
          </w:p>
        </w:tc>
        <w:tc>
          <w:tcPr>
            <w:tcW w:w="616"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55" w:author="Unknown Author" w:date="2021-12-15T22:09:57Z"/>
              </w:rPr>
            </w:pPr>
            <w:del w:id="654" w:author="Unknown Author" w:date="2021-12-15T22:09:57Z">
              <w:r>
                <w:rPr>
                  <w:rFonts w:eastAsia="Times New Roman" w:cs="Arial" w:ascii="Arial" w:hAnsi="Arial"/>
                  <w:sz w:val="20"/>
                  <w:szCs w:val="20"/>
                  <w:lang w:val="fr-FR"/>
                </w:rPr>
                <w:delText>AUC</w:delText>
              </w:r>
            </w:del>
          </w:p>
        </w:tc>
        <w:tc>
          <w:tcPr>
            <w:tcW w:w="9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57" w:author="Unknown Author" w:date="2021-12-15T22:09:57Z"/>
              </w:rPr>
            </w:pPr>
            <w:del w:id="656" w:author="Unknown Author" w:date="2021-12-15T22:09:57Z">
              <w:r>
                <w:rPr>
                  <w:rFonts w:eastAsia="Times New Roman" w:cs="Arial" w:ascii="Arial" w:hAnsi="Arial"/>
                  <w:sz w:val="20"/>
                  <w:szCs w:val="20"/>
                  <w:lang w:val="fr-FR"/>
                </w:rPr>
                <w:delText>CE (%)</w:delText>
              </w:r>
            </w:del>
          </w:p>
        </w:tc>
        <w:tc>
          <w:tcPr>
            <w:tcW w:w="929"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59" w:author="Unknown Author" w:date="2021-12-15T22:09:57Z"/>
              </w:rPr>
            </w:pPr>
            <w:del w:id="658" w:author="Unknown Author" w:date="2021-12-15T22:09:57Z">
              <w:r>
                <w:rPr>
                  <w:rFonts w:eastAsia="Times New Roman" w:cs="Arial" w:ascii="Arial" w:hAnsi="Arial"/>
                  <w:sz w:val="20"/>
                  <w:szCs w:val="20"/>
                  <w:lang w:val="fr-FR"/>
                </w:rPr>
                <w:delText>OE (%)</w:delText>
              </w:r>
            </w:del>
          </w:p>
        </w:tc>
        <w:tc>
          <w:tcPr>
            <w:tcW w:w="6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61" w:author="Unknown Author" w:date="2021-12-15T22:09:57Z"/>
              </w:rPr>
            </w:pPr>
            <w:del w:id="660" w:author="Unknown Author" w:date="2021-12-15T22:09:57Z">
              <w:r>
                <w:rPr>
                  <w:rFonts w:eastAsia="Times New Roman" w:cs="Arial" w:ascii="Arial" w:hAnsi="Arial"/>
                  <w:sz w:val="20"/>
                  <w:szCs w:val="20"/>
                  <w:lang w:val="fr-FR"/>
                </w:rPr>
                <w:delText>AUC</w:delText>
              </w:r>
            </w:del>
          </w:p>
        </w:tc>
        <w:tc>
          <w:tcPr>
            <w:tcW w:w="9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63" w:author="Unknown Author" w:date="2021-12-15T22:09:57Z"/>
              </w:rPr>
            </w:pPr>
            <w:del w:id="662" w:author="Unknown Author" w:date="2021-12-15T22:09:57Z">
              <w:r>
                <w:rPr>
                  <w:rFonts w:eastAsia="Times New Roman" w:cs="Arial" w:ascii="Arial" w:hAnsi="Arial"/>
                  <w:sz w:val="20"/>
                  <w:szCs w:val="20"/>
                  <w:lang w:val="fr-FR"/>
                </w:rPr>
                <w:delText>CE (%)</w:delText>
              </w:r>
            </w:del>
          </w:p>
        </w:tc>
        <w:tc>
          <w:tcPr>
            <w:tcW w:w="930"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65" w:author="Unknown Author" w:date="2021-12-15T22:09:57Z"/>
              </w:rPr>
            </w:pPr>
            <w:del w:id="664" w:author="Unknown Author" w:date="2021-12-15T22:09:57Z">
              <w:r>
                <w:rPr>
                  <w:rFonts w:eastAsia="Times New Roman" w:cs="Arial" w:ascii="Arial" w:hAnsi="Arial"/>
                  <w:sz w:val="20"/>
                  <w:szCs w:val="20"/>
                  <w:lang w:val="fr-FR"/>
                </w:rPr>
                <w:delText>OE (%)</w:delText>
              </w:r>
            </w:del>
          </w:p>
        </w:tc>
      </w:tr>
      <w:tr>
        <w:trPr>
          <w:trHeight w:val="321"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667" w:author="Unknown Author" w:date="2021-12-15T22:09:57Z"/>
              </w:rPr>
            </w:pPr>
            <w:del w:id="666" w:author="Unknown Author" w:date="2021-12-15T22:09:57Z">
              <w:r>
                <w:rPr>
                  <w:rFonts w:eastAsia="Times New Roman" w:cs="Arial" w:ascii="Arial" w:hAnsi="Arial"/>
                  <w:i/>
                  <w:iCs/>
                  <w:sz w:val="20"/>
                  <w:szCs w:val="20"/>
                  <w:lang w:val="fr-FR"/>
                </w:rPr>
                <w:delText>Cistus albidus</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69" w:author="Unknown Author" w:date="2021-12-15T22:09:57Z"/>
              </w:rPr>
            </w:pPr>
            <w:del w:id="668" w:author="Unknown Author" w:date="2021-12-15T22:09:57Z">
              <w:r>
                <w:rPr>
                  <w:rFonts w:eastAsia="Times New Roman" w:cs="Arial" w:ascii="Arial" w:hAnsi="Arial"/>
                  <w:sz w:val="20"/>
                  <w:szCs w:val="20"/>
                  <w:lang w:val="fr-FR"/>
                </w:rPr>
                <w:delText>D06S3</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71" w:author="Unknown Author" w:date="2021-12-15T22:09:57Z"/>
              </w:rPr>
            </w:pPr>
            <w:del w:id="670" w:author="Unknown Author" w:date="2021-12-15T22:09:57Z">
              <w:r>
                <w:rPr>
                  <w:rFonts w:eastAsia="Times New Roman" w:cs="Arial" w:ascii="Arial" w:hAnsi="Arial"/>
                  <w:sz w:val="20"/>
                  <w:szCs w:val="20"/>
                  <w:lang w:val="fr-FR"/>
                </w:rPr>
                <w:delText>0.87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73" w:author="Unknown Author" w:date="2021-12-15T22:09:57Z"/>
              </w:rPr>
            </w:pPr>
            <w:del w:id="672" w:author="Unknown Author" w:date="2021-12-15T22:09:57Z">
              <w:r>
                <w:rPr>
                  <w:rFonts w:eastAsia="Times New Roman" w:cs="Arial" w:ascii="Arial" w:hAnsi="Arial"/>
                  <w:sz w:val="20"/>
                  <w:szCs w:val="20"/>
                  <w:lang w:val="fr-FR"/>
                </w:rPr>
                <w:delText>26.4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75" w:author="Unknown Author" w:date="2021-12-15T22:09:57Z"/>
              </w:rPr>
            </w:pPr>
            <w:del w:id="674" w:author="Unknown Author" w:date="2021-12-15T22:09:57Z">
              <w:r>
                <w:rPr>
                  <w:rFonts w:eastAsia="Times New Roman" w:cs="Arial" w:ascii="Arial" w:hAnsi="Arial"/>
                  <w:sz w:val="20"/>
                  <w:szCs w:val="20"/>
                  <w:lang w:val="fr-FR"/>
                </w:rPr>
                <w:delText>10.2</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77" w:author="Unknown Author" w:date="2021-12-15T22:09:57Z"/>
              </w:rPr>
            </w:pPr>
            <w:del w:id="676" w:author="Unknown Author" w:date="2021-12-15T22:09:57Z">
              <w:r>
                <w:rPr>
                  <w:rFonts w:eastAsia="Times New Roman" w:cs="Arial" w:ascii="Arial" w:hAnsi="Arial"/>
                  <w:sz w:val="20"/>
                  <w:szCs w:val="20"/>
                  <w:lang w:val="fr-FR"/>
                </w:rPr>
                <w:delText>0.89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79" w:author="Unknown Author" w:date="2021-12-15T22:09:57Z"/>
              </w:rPr>
            </w:pPr>
            <w:del w:id="678" w:author="Unknown Author" w:date="2021-12-15T22:09:57Z">
              <w:r>
                <w:rPr>
                  <w:rFonts w:eastAsia="Times New Roman" w:cs="Arial" w:ascii="Arial" w:hAnsi="Arial"/>
                  <w:sz w:val="20"/>
                  <w:szCs w:val="20"/>
                  <w:lang w:val="fr-FR"/>
                </w:rPr>
                <w:delText>20.7</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81" w:author="Unknown Author" w:date="2021-12-15T22:09:57Z"/>
              </w:rPr>
            </w:pPr>
            <w:del w:id="680" w:author="Unknown Author" w:date="2021-12-15T22:09:57Z">
              <w:r>
                <w:rPr>
                  <w:rFonts w:eastAsia="Times New Roman" w:cs="Arial" w:ascii="Arial" w:hAnsi="Arial"/>
                  <w:sz w:val="20"/>
                  <w:szCs w:val="20"/>
                  <w:lang w:val="fr-FR"/>
                </w:rPr>
                <w:delText>15.7</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83" w:author="Unknown Author" w:date="2021-12-15T22:09:57Z"/>
              </w:rPr>
            </w:pPr>
            <w:del w:id="682"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85" w:author="Unknown Author" w:date="2021-12-15T22:09:57Z"/>
              </w:rPr>
            </w:pPr>
            <w:del w:id="684" w:author="Unknown Author" w:date="2021-12-15T22:09:57Z">
              <w:r>
                <w:rPr>
                  <w:rFonts w:eastAsia="Times New Roman" w:cs="Arial" w:ascii="Arial" w:hAnsi="Arial"/>
                  <w:sz w:val="20"/>
                  <w:szCs w:val="20"/>
                  <w:lang w:val="fr-FR"/>
                </w:rPr>
                <w:delText>35.6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87" w:author="Unknown Author" w:date="2021-12-15T22:09:57Z"/>
              </w:rPr>
            </w:pPr>
            <w:del w:id="686" w:author="Unknown Author" w:date="2021-12-15T22:09:57Z">
              <w:r>
                <w:rPr>
                  <w:rFonts w:eastAsia="Times New Roman" w:cs="Arial" w:ascii="Arial" w:hAnsi="Arial"/>
                  <w:sz w:val="20"/>
                  <w:szCs w:val="20"/>
                  <w:lang w:val="fr-FR"/>
                </w:rPr>
                <w:delText>8.0</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89" w:author="Unknown Author" w:date="2021-12-15T22:09:57Z"/>
              </w:rPr>
            </w:pPr>
            <w:del w:id="688" w:author="Unknown Author" w:date="2021-12-15T22:09:57Z">
              <w:r>
                <w:rPr>
                  <w:rFonts w:eastAsia="Times New Roman" w:cs="Arial" w:ascii="Arial" w:hAnsi="Arial"/>
                  <w:sz w:val="20"/>
                  <w:szCs w:val="20"/>
                  <w:lang w:val="fr-FR"/>
                </w:rPr>
                <w:delText>0.90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91" w:author="Unknown Author" w:date="2021-12-15T22:09:57Z"/>
              </w:rPr>
            </w:pPr>
            <w:del w:id="690" w:author="Unknown Author" w:date="2021-12-15T22:09:57Z">
              <w:r>
                <w:rPr>
                  <w:rFonts w:eastAsia="Times New Roman" w:cs="Arial" w:ascii="Arial" w:hAnsi="Arial"/>
                  <w:sz w:val="20"/>
                  <w:szCs w:val="20"/>
                  <w:lang w:val="fr-FR"/>
                </w:rPr>
                <w:delText>20.3</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93" w:author="Unknown Author" w:date="2021-12-15T22:09:57Z"/>
              </w:rPr>
            </w:pPr>
            <w:del w:id="692" w:author="Unknown Author" w:date="2021-12-15T22:09:57Z">
              <w:r>
                <w:rPr>
                  <w:rFonts w:eastAsia="Times New Roman" w:cs="Arial" w:ascii="Arial" w:hAnsi="Arial"/>
                  <w:sz w:val="20"/>
                  <w:szCs w:val="20"/>
                  <w:lang w:val="fr-FR"/>
                </w:rPr>
                <w:delText>9.2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695" w:author="Unknown Author" w:date="2021-12-15T22:09:57Z"/>
              </w:rPr>
            </w:pPr>
            <w:del w:id="694" w:author="Unknown Author" w:date="2021-12-15T22:09:57Z">
              <w:r>
                <w:rPr>
                  <w:rFonts w:eastAsia="Times New Roman" w:cs="Arial" w:ascii="Arial" w:hAnsi="Arial"/>
                  <w:i/>
                  <w:iCs/>
                  <w:sz w:val="20"/>
                  <w:szCs w:val="20"/>
                  <w:lang w:val="fr-FR"/>
                </w:rPr>
                <w:delText>Cistus albidus</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697" w:author="Unknown Author" w:date="2021-12-15T22:09:57Z"/>
              </w:rPr>
            </w:pPr>
            <w:del w:id="696" w:author="Unknown Author" w:date="2021-12-15T22:09:57Z">
              <w:r>
                <w:rPr>
                  <w:rFonts w:eastAsia="Times New Roman" w:cs="Arial" w:ascii="Arial" w:hAnsi="Arial"/>
                  <w:sz w:val="20"/>
                  <w:szCs w:val="20"/>
                  <w:lang w:val="fr-FR"/>
                </w:rPr>
                <w:delText>D30S2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699" w:author="Unknown Author" w:date="2021-12-15T22:09:57Z"/>
              </w:rPr>
            </w:pPr>
            <w:del w:id="698" w:author="Unknown Author" w:date="2021-12-15T22:09:57Z">
              <w:r>
                <w:rPr>
                  <w:rFonts w:eastAsia="Times New Roman" w:cs="Arial" w:ascii="Arial" w:hAnsi="Arial"/>
                  <w:sz w:val="20"/>
                  <w:szCs w:val="20"/>
                  <w:lang w:val="fr-FR"/>
                </w:rPr>
                <w:delText>0.85</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01" w:author="Unknown Author" w:date="2021-12-15T22:09:57Z"/>
              </w:rPr>
            </w:pPr>
            <w:del w:id="700" w:author="Unknown Author" w:date="2021-12-15T22:09:57Z">
              <w:r>
                <w:rPr>
                  <w:rFonts w:eastAsia="Times New Roman" w:cs="Arial" w:ascii="Arial" w:hAnsi="Arial"/>
                  <w:sz w:val="20"/>
                  <w:szCs w:val="20"/>
                  <w:lang w:val="fr-FR"/>
                </w:rPr>
                <w:delText>10.5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03" w:author="Unknown Author" w:date="2021-12-15T22:09:57Z"/>
              </w:rPr>
            </w:pPr>
            <w:del w:id="702" w:author="Unknown Author" w:date="2021-12-15T22:09:57Z">
              <w:r>
                <w:rPr>
                  <w:rFonts w:eastAsia="Times New Roman" w:cs="Arial" w:ascii="Arial" w:hAnsi="Arial"/>
                  <w:sz w:val="20"/>
                  <w:szCs w:val="20"/>
                  <w:lang w:val="fr-FR"/>
                </w:rPr>
                <w:delText>28.5</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05" w:author="Unknown Author" w:date="2021-12-15T22:09:57Z"/>
              </w:rPr>
            </w:pPr>
            <w:del w:id="704" w:author="Unknown Author" w:date="2021-12-15T22:09:57Z">
              <w:r>
                <w:rPr>
                  <w:rFonts w:eastAsia="Times New Roman" w:cs="Arial" w:ascii="Arial" w:hAnsi="Arial"/>
                  <w:sz w:val="20"/>
                  <w:szCs w:val="20"/>
                  <w:lang w:val="fr-FR"/>
                </w:rPr>
                <w:delText>0.87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07" w:author="Unknown Author" w:date="2021-12-15T22:09:57Z"/>
              </w:rPr>
            </w:pPr>
            <w:del w:id="706" w:author="Unknown Author" w:date="2021-12-15T22:09:57Z">
              <w:r>
                <w:rPr>
                  <w:rFonts w:eastAsia="Times New Roman" w:cs="Arial" w:ascii="Arial" w:hAnsi="Arial"/>
                  <w:sz w:val="20"/>
                  <w:szCs w:val="20"/>
                  <w:lang w:val="fr-FR"/>
                </w:rPr>
                <w:delText>9.1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09" w:author="Unknown Author" w:date="2021-12-15T22:09:57Z"/>
              </w:rPr>
            </w:pPr>
            <w:del w:id="708" w:author="Unknown Author" w:date="2021-12-15T22:09:57Z">
              <w:r>
                <w:rPr>
                  <w:rFonts w:eastAsia="Times New Roman" w:cs="Arial" w:ascii="Arial" w:hAnsi="Arial"/>
                  <w:sz w:val="20"/>
                  <w:szCs w:val="20"/>
                  <w:lang w:val="fr-FR"/>
                </w:rPr>
                <w:delText>28.0</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11" w:author="Unknown Author" w:date="2021-12-15T22:09:57Z"/>
              </w:rPr>
            </w:pPr>
            <w:del w:id="710"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13" w:author="Unknown Author" w:date="2021-12-15T22:09:57Z"/>
              </w:rPr>
            </w:pPr>
            <w:del w:id="712" w:author="Unknown Author" w:date="2021-12-15T22:09:57Z">
              <w:r>
                <w:rPr>
                  <w:rFonts w:eastAsia="Times New Roman" w:cs="Arial" w:ascii="Arial" w:hAnsi="Arial"/>
                  <w:sz w:val="20"/>
                  <w:szCs w:val="20"/>
                  <w:lang w:val="fr-FR"/>
                </w:rPr>
                <w:delText>17.1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15" w:author="Unknown Author" w:date="2021-12-15T22:09:57Z"/>
              </w:rPr>
            </w:pPr>
            <w:del w:id="714" w:author="Unknown Author" w:date="2021-12-15T22:09:57Z">
              <w:r>
                <w:rPr>
                  <w:rFonts w:eastAsia="Times New Roman" w:cs="Arial" w:ascii="Arial" w:hAnsi="Arial"/>
                  <w:sz w:val="20"/>
                  <w:szCs w:val="20"/>
                  <w:lang w:val="fr-FR"/>
                </w:rPr>
                <w:delText>27.3</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17" w:author="Unknown Author" w:date="2021-12-15T22:09:57Z"/>
              </w:rPr>
            </w:pPr>
            <w:del w:id="716" w:author="Unknown Author" w:date="2021-12-15T22:09:57Z">
              <w:r>
                <w:rPr>
                  <w:rFonts w:eastAsia="Times New Roman" w:cs="Arial" w:ascii="Arial" w:hAnsi="Arial"/>
                  <w:sz w:val="20"/>
                  <w:szCs w:val="20"/>
                  <w:lang w:val="fr-FR"/>
                </w:rPr>
                <w:delText>0.90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19" w:author="Unknown Author" w:date="2021-12-15T22:09:57Z"/>
              </w:rPr>
            </w:pPr>
            <w:del w:id="718" w:author="Unknown Author" w:date="2021-12-15T22:09:57Z">
              <w:r>
                <w:rPr>
                  <w:rFonts w:eastAsia="Times New Roman" w:cs="Arial" w:ascii="Arial" w:hAnsi="Arial"/>
                  <w:sz w:val="20"/>
                  <w:szCs w:val="20"/>
                  <w:lang w:val="fr-FR"/>
                </w:rPr>
                <w:delText>6.5</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21" w:author="Unknown Author" w:date="2021-12-15T22:09:57Z"/>
              </w:rPr>
            </w:pPr>
            <w:del w:id="720" w:author="Unknown Author" w:date="2021-12-15T22:09:57Z">
              <w:r>
                <w:rPr>
                  <w:rFonts w:eastAsia="Times New Roman" w:cs="Arial" w:ascii="Arial" w:hAnsi="Arial"/>
                  <w:sz w:val="20"/>
                  <w:szCs w:val="20"/>
                  <w:lang w:val="fr-FR"/>
                </w:rPr>
                <w:delText>22.0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723" w:author="Unknown Author" w:date="2021-12-15T22:09:57Z"/>
              </w:rPr>
            </w:pPr>
            <w:del w:id="722" w:author="Unknown Author" w:date="2021-12-15T22:09:57Z">
              <w:r>
                <w:rPr>
                  <w:rFonts w:eastAsia="Times New Roman" w:cs="Arial" w:ascii="Arial" w:hAnsi="Arial"/>
                  <w:i/>
                  <w:iCs/>
                  <w:sz w:val="20"/>
                  <w:szCs w:val="20"/>
                  <w:lang w:val="fr-FR"/>
                </w:rPr>
                <w:delText>Cistus albidus</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25" w:author="Unknown Author" w:date="2021-12-15T22:09:57Z"/>
              </w:rPr>
            </w:pPr>
            <w:del w:id="724" w:author="Unknown Author" w:date="2021-12-15T22:09:57Z">
              <w:r>
                <w:rPr>
                  <w:rFonts w:eastAsia="Times New Roman" w:cs="Arial" w:ascii="Arial" w:hAnsi="Arial"/>
                  <w:sz w:val="20"/>
                  <w:szCs w:val="20"/>
                  <w:lang w:val="fr-FR"/>
                </w:rPr>
                <w:delText>D34S2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27" w:author="Unknown Author" w:date="2021-12-15T22:09:57Z"/>
              </w:rPr>
            </w:pPr>
            <w:del w:id="726" w:author="Unknown Author" w:date="2021-12-15T22:09:57Z">
              <w:r>
                <w:rPr>
                  <w:rFonts w:eastAsia="Times New Roman" w:cs="Arial" w:ascii="Arial" w:hAnsi="Arial"/>
                  <w:sz w:val="20"/>
                  <w:szCs w:val="20"/>
                  <w:lang w:val="fr-FR"/>
                </w:rPr>
                <w:delText>0.89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29" w:author="Unknown Author" w:date="2021-12-15T22:09:57Z"/>
              </w:rPr>
            </w:pPr>
            <w:del w:id="728" w:author="Unknown Author" w:date="2021-12-15T22:09:57Z">
              <w:r>
                <w:rPr>
                  <w:rFonts w:eastAsia="Times New Roman" w:cs="Arial" w:ascii="Arial" w:hAnsi="Arial"/>
                  <w:sz w:val="20"/>
                  <w:szCs w:val="20"/>
                  <w:lang w:val="fr-FR"/>
                </w:rPr>
                <w:delText>19.2</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31" w:author="Unknown Author" w:date="2021-12-15T22:09:57Z"/>
              </w:rPr>
            </w:pPr>
            <w:del w:id="730" w:author="Unknown Author" w:date="2021-12-15T22:09:57Z">
              <w:r>
                <w:rPr>
                  <w:rFonts w:eastAsia="Times New Roman" w:cs="Arial" w:ascii="Arial" w:hAnsi="Arial"/>
                  <w:sz w:val="20"/>
                  <w:szCs w:val="20"/>
                  <w:lang w:val="fr-FR"/>
                </w:rPr>
                <w:delText>14.5</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33" w:author="Unknown Author" w:date="2021-12-15T22:09:57Z"/>
              </w:rPr>
            </w:pPr>
            <w:del w:id="732" w:author="Unknown Author" w:date="2021-12-15T22:09:57Z">
              <w:r>
                <w:rPr>
                  <w:rFonts w:eastAsia="Times New Roman" w:cs="Arial" w:ascii="Arial" w:hAnsi="Arial"/>
                  <w:sz w:val="20"/>
                  <w:szCs w:val="20"/>
                  <w:lang w:val="fr-FR"/>
                </w:rPr>
                <w:delText>0.89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35" w:author="Unknown Author" w:date="2021-12-15T22:09:57Z"/>
              </w:rPr>
            </w:pPr>
            <w:del w:id="734" w:author="Unknown Author" w:date="2021-12-15T22:09:57Z">
              <w:r>
                <w:rPr>
                  <w:rFonts w:eastAsia="Times New Roman" w:cs="Arial" w:ascii="Arial" w:hAnsi="Arial"/>
                  <w:sz w:val="20"/>
                  <w:szCs w:val="20"/>
                  <w:lang w:val="fr-FR"/>
                </w:rPr>
                <w:delText>16.1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37" w:author="Unknown Author" w:date="2021-12-15T22:09:57Z"/>
              </w:rPr>
            </w:pPr>
            <w:del w:id="736" w:author="Unknown Author" w:date="2021-12-15T22:09:57Z">
              <w:r>
                <w:rPr>
                  <w:rFonts w:eastAsia="Times New Roman" w:cs="Arial" w:ascii="Arial" w:hAnsi="Arial"/>
                  <w:sz w:val="20"/>
                  <w:szCs w:val="20"/>
                  <w:lang w:val="fr-FR"/>
                </w:rPr>
                <w:delText>15.4</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39" w:author="Unknown Author" w:date="2021-12-15T22:09:57Z"/>
              </w:rPr>
            </w:pPr>
            <w:del w:id="738"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41" w:author="Unknown Author" w:date="2021-12-15T22:09:57Z"/>
              </w:rPr>
            </w:pPr>
            <w:del w:id="740" w:author="Unknown Author" w:date="2021-12-15T22:09:57Z">
              <w:r>
                <w:rPr>
                  <w:rFonts w:eastAsia="Times New Roman" w:cs="Arial" w:ascii="Arial" w:hAnsi="Arial"/>
                  <w:sz w:val="20"/>
                  <w:szCs w:val="20"/>
                  <w:lang w:val="fr-FR"/>
                </w:rPr>
                <w:delText>22.3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43" w:author="Unknown Author" w:date="2021-12-15T22:09:57Z"/>
              </w:rPr>
            </w:pPr>
            <w:del w:id="742" w:author="Unknown Author" w:date="2021-12-15T22:09:57Z">
              <w:r>
                <w:rPr>
                  <w:rFonts w:eastAsia="Times New Roman" w:cs="Arial" w:ascii="Arial" w:hAnsi="Arial"/>
                  <w:sz w:val="20"/>
                  <w:szCs w:val="20"/>
                  <w:lang w:val="fr-FR"/>
                </w:rPr>
                <w:delText>21.5</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45" w:author="Unknown Author" w:date="2021-12-15T22:09:57Z"/>
              </w:rPr>
            </w:pPr>
            <w:del w:id="744" w:author="Unknown Author" w:date="2021-12-15T22:09:57Z">
              <w:r>
                <w:rPr>
                  <w:rFonts w:eastAsia="Times New Roman" w:cs="Arial" w:ascii="Arial" w:hAnsi="Arial"/>
                  <w:sz w:val="20"/>
                  <w:szCs w:val="20"/>
                  <w:lang w:val="fr-FR"/>
                </w:rPr>
                <w:delText>0.90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47" w:author="Unknown Author" w:date="2021-12-15T22:09:57Z"/>
              </w:rPr>
            </w:pPr>
            <w:del w:id="746" w:author="Unknown Author" w:date="2021-12-15T22:09:57Z">
              <w:r>
                <w:rPr>
                  <w:rFonts w:eastAsia="Times New Roman" w:cs="Arial" w:ascii="Arial" w:hAnsi="Arial"/>
                  <w:sz w:val="20"/>
                  <w:szCs w:val="20"/>
                  <w:lang w:val="fr-FR"/>
                </w:rPr>
                <w:delText>13.7</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49" w:author="Unknown Author" w:date="2021-12-15T22:09:57Z"/>
              </w:rPr>
            </w:pPr>
            <w:del w:id="748" w:author="Unknown Author" w:date="2021-12-15T22:09:57Z">
              <w:r>
                <w:rPr>
                  <w:rFonts w:eastAsia="Times New Roman" w:cs="Arial" w:ascii="Arial" w:hAnsi="Arial"/>
                  <w:sz w:val="20"/>
                  <w:szCs w:val="20"/>
                  <w:lang w:val="fr-FR"/>
                </w:rPr>
                <w:delText>16.8</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751" w:author="Unknown Author" w:date="2021-12-15T22:09:57Z"/>
              </w:rPr>
            </w:pPr>
            <w:del w:id="750" w:author="Unknown Author" w:date="2021-12-15T22:09:57Z">
              <w:r>
                <w:rPr>
                  <w:rFonts w:eastAsia="Times New Roman" w:cs="Arial" w:ascii="Arial" w:hAnsi="Arial"/>
                  <w:i/>
                  <w:iCs/>
                  <w:sz w:val="20"/>
                  <w:szCs w:val="20"/>
                  <w:lang w:val="fr-FR"/>
                </w:rPr>
                <w:delText>Cistus albidus</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53" w:author="Unknown Author" w:date="2021-12-15T22:09:57Z"/>
              </w:rPr>
            </w:pPr>
            <w:del w:id="752" w:author="Unknown Author" w:date="2021-12-15T22:09:57Z">
              <w:r>
                <w:rPr>
                  <w:rFonts w:eastAsia="Times New Roman" w:cs="Arial" w:ascii="Arial" w:hAnsi="Arial"/>
                  <w:sz w:val="20"/>
                  <w:szCs w:val="20"/>
                  <w:lang w:val="fr-FR"/>
                </w:rPr>
                <w:delText>D83S2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55" w:author="Unknown Author" w:date="2021-12-15T22:09:57Z"/>
              </w:rPr>
            </w:pPr>
            <w:del w:id="754" w:author="Unknown Author" w:date="2021-12-15T22:09:57Z">
              <w:r>
                <w:rPr>
                  <w:rFonts w:eastAsia="Times New Roman" w:cs="Arial" w:ascii="Arial" w:hAnsi="Arial"/>
                  <w:sz w:val="20"/>
                  <w:szCs w:val="20"/>
                  <w:lang w:val="fr-FR"/>
                </w:rPr>
                <w:delText>0.93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57" w:author="Unknown Author" w:date="2021-12-15T22:09:57Z"/>
              </w:rPr>
            </w:pPr>
            <w:del w:id="756" w:author="Unknown Author" w:date="2021-12-15T22:09:57Z">
              <w:r>
                <w:rPr>
                  <w:rFonts w:eastAsia="Times New Roman" w:cs="Arial" w:ascii="Arial" w:hAnsi="Arial"/>
                  <w:sz w:val="20"/>
                  <w:szCs w:val="20"/>
                  <w:lang w:val="fr-FR"/>
                </w:rPr>
                <w:delText>7.3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59" w:author="Unknown Author" w:date="2021-12-15T22:09:57Z"/>
              </w:rPr>
            </w:pPr>
            <w:del w:id="758" w:author="Unknown Author" w:date="2021-12-15T22:09:57Z">
              <w:r>
                <w:rPr>
                  <w:rFonts w:eastAsia="Times New Roman" w:cs="Arial" w:ascii="Arial" w:hAnsi="Arial"/>
                  <w:sz w:val="20"/>
                  <w:szCs w:val="20"/>
                  <w:lang w:val="fr-FR"/>
                </w:rPr>
                <w:delText>18.5</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61" w:author="Unknown Author" w:date="2021-12-15T22:09:57Z"/>
              </w:rPr>
            </w:pPr>
            <w:del w:id="760" w:author="Unknown Author" w:date="2021-12-15T22:09:57Z">
              <w:r>
                <w:rPr>
                  <w:rFonts w:eastAsia="Times New Roman" w:cs="Arial" w:ascii="Arial" w:hAnsi="Arial"/>
                  <w:sz w:val="20"/>
                  <w:szCs w:val="20"/>
                  <w:lang w:val="fr-FR"/>
                </w:rPr>
                <w:delText>0.71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63" w:author="Unknown Author" w:date="2021-12-15T22:09:57Z"/>
              </w:rPr>
            </w:pPr>
            <w:del w:id="762" w:author="Unknown Author" w:date="2021-12-15T22:09:57Z">
              <w:r>
                <w:rPr>
                  <w:rFonts w:eastAsia="Times New Roman" w:cs="Arial" w:ascii="Arial" w:hAnsi="Arial"/>
                  <w:sz w:val="20"/>
                  <w:szCs w:val="20"/>
                  <w:lang w:val="fr-FR"/>
                </w:rPr>
                <w:delText>48.2</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65" w:author="Unknown Author" w:date="2021-12-15T22:09:57Z"/>
              </w:rPr>
            </w:pPr>
            <w:del w:id="764" w:author="Unknown Author" w:date="2021-12-15T22:09:57Z">
              <w:r>
                <w:rPr>
                  <w:rFonts w:eastAsia="Times New Roman" w:cs="Arial" w:ascii="Arial" w:hAnsi="Arial"/>
                  <w:sz w:val="20"/>
                  <w:szCs w:val="20"/>
                  <w:lang w:val="fr-FR"/>
                </w:rPr>
                <w:delText>17.4</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67" w:author="Unknown Author" w:date="2021-12-15T22:09:57Z"/>
              </w:rPr>
            </w:pPr>
            <w:del w:id="766" w:author="Unknown Author" w:date="2021-12-15T22:09:57Z">
              <w:r>
                <w:rPr>
                  <w:rFonts w:eastAsia="Times New Roman" w:cs="Arial" w:ascii="Arial" w:hAnsi="Arial"/>
                  <w:sz w:val="20"/>
                  <w:szCs w:val="20"/>
                  <w:lang w:val="fr-FR"/>
                </w:rPr>
                <w:delText>0.91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69" w:author="Unknown Author" w:date="2021-12-15T22:09:57Z"/>
              </w:rPr>
            </w:pPr>
            <w:del w:id="768" w:author="Unknown Author" w:date="2021-12-15T22:09:57Z">
              <w:r>
                <w:rPr>
                  <w:rFonts w:eastAsia="Times New Roman" w:cs="Arial" w:ascii="Arial" w:hAnsi="Arial"/>
                  <w:sz w:val="20"/>
                  <w:szCs w:val="20"/>
                  <w:lang w:val="fr-FR"/>
                </w:rPr>
                <w:delText>9.6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71" w:author="Unknown Author" w:date="2021-12-15T22:09:57Z"/>
              </w:rPr>
            </w:pPr>
            <w:del w:id="770" w:author="Unknown Author" w:date="2021-12-15T22:09:57Z">
              <w:r>
                <w:rPr>
                  <w:rFonts w:eastAsia="Times New Roman" w:cs="Arial" w:ascii="Arial" w:hAnsi="Arial"/>
                  <w:sz w:val="20"/>
                  <w:szCs w:val="20"/>
                  <w:lang w:val="fr-FR"/>
                </w:rPr>
                <w:delText>21.2</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73" w:author="Unknown Author" w:date="2021-12-15T22:09:57Z"/>
              </w:rPr>
            </w:pPr>
            <w:del w:id="772" w:author="Unknown Author" w:date="2021-12-15T22:09:57Z">
              <w:r>
                <w:rPr>
                  <w:rFonts w:eastAsia="Times New Roman" w:cs="Arial" w:ascii="Arial" w:hAnsi="Arial"/>
                  <w:sz w:val="20"/>
                  <w:szCs w:val="20"/>
                  <w:lang w:val="fr-FR"/>
                </w:rPr>
                <w:delText>0.91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75" w:author="Unknown Author" w:date="2021-12-15T22:09:57Z"/>
              </w:rPr>
            </w:pPr>
            <w:del w:id="774" w:author="Unknown Author" w:date="2021-12-15T22:09:57Z">
              <w:r>
                <w:rPr>
                  <w:rFonts w:eastAsia="Times New Roman" w:cs="Arial" w:ascii="Arial" w:hAnsi="Arial"/>
                  <w:sz w:val="20"/>
                  <w:szCs w:val="20"/>
                  <w:lang w:val="fr-FR"/>
                </w:rPr>
                <w:delText>11.3</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77" w:author="Unknown Author" w:date="2021-12-15T22:09:57Z"/>
              </w:rPr>
            </w:pPr>
            <w:del w:id="776" w:author="Unknown Author" w:date="2021-12-15T22:09:57Z">
              <w:r>
                <w:rPr>
                  <w:rFonts w:eastAsia="Times New Roman" w:cs="Arial" w:ascii="Arial" w:hAnsi="Arial"/>
                  <w:sz w:val="20"/>
                  <w:szCs w:val="20"/>
                  <w:lang w:val="fr-FR"/>
                </w:rPr>
                <w:delText>19.3</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779" w:author="Unknown Author" w:date="2021-12-15T22:09:57Z"/>
              </w:rPr>
            </w:pPr>
            <w:del w:id="778" w:author="Unknown Author" w:date="2021-12-15T22:09:57Z">
              <w:r>
                <w:rPr>
                  <w:rFonts w:eastAsia="Times New Roman" w:cs="Arial" w:ascii="Arial" w:hAnsi="Arial"/>
                  <w:i/>
                  <w:iCs/>
                  <w:sz w:val="20"/>
                  <w:szCs w:val="20"/>
                  <w:lang w:val="fr-FR"/>
                </w:rPr>
                <w:delText>Cistus albidus</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81" w:author="Unknown Author" w:date="2021-12-15T22:09:57Z"/>
              </w:rPr>
            </w:pPr>
            <w:del w:id="780" w:author="Unknown Author" w:date="2021-12-15T22:09:57Z">
              <w:r>
                <w:rPr>
                  <w:rFonts w:eastAsia="Times New Roman" w:cs="Arial" w:ascii="Arial" w:hAnsi="Arial"/>
                  <w:sz w:val="20"/>
                  <w:szCs w:val="20"/>
                  <w:lang w:val="fr-FR"/>
                </w:rPr>
                <w:delText>D83S3</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83" w:author="Unknown Author" w:date="2021-12-15T22:09:57Z"/>
              </w:rPr>
            </w:pPr>
            <w:del w:id="782"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85" w:author="Unknown Author" w:date="2021-12-15T22:09:57Z"/>
              </w:rPr>
            </w:pPr>
            <w:del w:id="784" w:author="Unknown Author" w:date="2021-12-15T22:09:57Z">
              <w:r>
                <w:rPr>
                  <w:rFonts w:eastAsia="Times New Roman" w:cs="Arial" w:ascii="Arial" w:hAnsi="Arial"/>
                  <w:sz w:val="20"/>
                  <w:szCs w:val="20"/>
                  <w:lang w:val="fr-FR"/>
                </w:rPr>
                <w:delText>31.9</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87" w:author="Unknown Author" w:date="2021-12-15T22:09:57Z"/>
              </w:rPr>
            </w:pPr>
            <w:del w:id="786" w:author="Unknown Author" w:date="2021-12-15T22:09:57Z">
              <w:r>
                <w:rPr>
                  <w:rFonts w:eastAsia="Times New Roman" w:cs="Arial" w:ascii="Arial" w:hAnsi="Arial"/>
                  <w:sz w:val="20"/>
                  <w:szCs w:val="20"/>
                  <w:lang w:val="fr-FR"/>
                </w:rPr>
                <w:delText>8.9</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89" w:author="Unknown Author" w:date="2021-12-15T22:09:57Z"/>
              </w:rPr>
            </w:pPr>
            <w:del w:id="788" w:author="Unknown Author" w:date="2021-12-15T22:09:57Z">
              <w:r>
                <w:rPr>
                  <w:rFonts w:eastAsia="Times New Roman" w:cs="Arial" w:ascii="Arial" w:hAnsi="Arial"/>
                  <w:sz w:val="20"/>
                  <w:szCs w:val="20"/>
                  <w:lang w:val="fr-FR"/>
                </w:rPr>
                <w:delText>0.66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91" w:author="Unknown Author" w:date="2021-12-15T22:09:57Z"/>
              </w:rPr>
            </w:pPr>
            <w:del w:id="790" w:author="Unknown Author" w:date="2021-12-15T22:09:57Z">
              <w:r>
                <w:rPr>
                  <w:rFonts w:eastAsia="Times New Roman" w:cs="Arial" w:ascii="Arial" w:hAnsi="Arial"/>
                  <w:sz w:val="20"/>
                  <w:szCs w:val="20"/>
                  <w:lang w:val="fr-FR"/>
                </w:rPr>
                <w:delText>47.4</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793" w:author="Unknown Author" w:date="2021-12-15T22:09:57Z"/>
              </w:rPr>
            </w:pPr>
            <w:del w:id="792" w:author="Unknown Author" w:date="2021-12-15T22:09:57Z">
              <w:r>
                <w:rPr>
                  <w:rFonts w:eastAsia="Times New Roman" w:cs="Arial" w:ascii="Arial" w:hAnsi="Arial"/>
                  <w:sz w:val="20"/>
                  <w:szCs w:val="20"/>
                  <w:lang w:val="fr-FR"/>
                </w:rPr>
                <w:delText>24.9</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95" w:author="Unknown Author" w:date="2021-12-15T22:09:57Z"/>
              </w:rPr>
            </w:pPr>
            <w:del w:id="794" w:author="Unknown Author" w:date="2021-12-15T22:09:57Z">
              <w:r>
                <w:rPr>
                  <w:rFonts w:eastAsia="Times New Roman" w:cs="Arial" w:ascii="Arial" w:hAnsi="Arial"/>
                  <w:sz w:val="20"/>
                  <w:szCs w:val="20"/>
                  <w:lang w:val="fr-FR"/>
                </w:rPr>
                <w:delText>0.84</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97" w:author="Unknown Author" w:date="2021-12-15T22:09:57Z"/>
              </w:rPr>
            </w:pPr>
            <w:del w:id="796" w:author="Unknown Author" w:date="2021-12-15T22:09:57Z">
              <w:r>
                <w:rPr>
                  <w:rFonts w:eastAsia="Times New Roman" w:cs="Arial" w:ascii="Arial" w:hAnsi="Arial"/>
                  <w:sz w:val="20"/>
                  <w:szCs w:val="20"/>
                  <w:lang w:val="fr-FR"/>
                </w:rPr>
                <w:delText>34.0</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799" w:author="Unknown Author" w:date="2021-12-15T22:09:57Z"/>
              </w:rPr>
            </w:pPr>
            <w:del w:id="798" w:author="Unknown Author" w:date="2021-12-15T22:09:57Z">
              <w:r>
                <w:rPr>
                  <w:rFonts w:eastAsia="Times New Roman" w:cs="Arial" w:ascii="Arial" w:hAnsi="Arial"/>
                  <w:sz w:val="20"/>
                  <w:szCs w:val="20"/>
                  <w:lang w:val="fr-FR"/>
                </w:rPr>
                <w:delText>7.6</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01" w:author="Unknown Author" w:date="2021-12-15T22:09:57Z"/>
              </w:rPr>
            </w:pPr>
            <w:del w:id="800" w:author="Unknown Author" w:date="2021-12-15T22:09:57Z">
              <w:r>
                <w:rPr>
                  <w:rFonts w:eastAsia="Times New Roman" w:cs="Arial" w:ascii="Arial" w:hAnsi="Arial"/>
                  <w:sz w:val="20"/>
                  <w:szCs w:val="20"/>
                  <w:lang w:val="fr-FR"/>
                </w:rPr>
                <w:delText>0.81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03" w:author="Unknown Author" w:date="2021-12-15T22:09:57Z"/>
              </w:rPr>
            </w:pPr>
            <w:del w:id="802" w:author="Unknown Author" w:date="2021-12-15T22:09:57Z">
              <w:r>
                <w:rPr>
                  <w:rFonts w:eastAsia="Times New Roman" w:cs="Arial" w:ascii="Arial" w:hAnsi="Arial"/>
                  <w:sz w:val="20"/>
                  <w:szCs w:val="20"/>
                  <w:lang w:val="fr-FR"/>
                </w:rPr>
                <w:delText>30.2</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05" w:author="Unknown Author" w:date="2021-12-15T22:09:57Z"/>
              </w:rPr>
            </w:pPr>
            <w:del w:id="804" w:author="Unknown Author" w:date="2021-12-15T22:09:57Z">
              <w:r>
                <w:rPr>
                  <w:rFonts w:eastAsia="Times New Roman" w:cs="Arial" w:ascii="Arial" w:hAnsi="Arial"/>
                  <w:sz w:val="20"/>
                  <w:szCs w:val="20"/>
                  <w:lang w:val="fr-FR"/>
                </w:rPr>
                <w:delText>19.2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807" w:author="Unknown Author" w:date="2021-12-15T22:09:57Z"/>
              </w:rPr>
            </w:pPr>
            <w:del w:id="806"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09" w:author="Unknown Author" w:date="2021-12-15T22:09:57Z"/>
              </w:rPr>
            </w:pPr>
            <w:del w:id="808" w:author="Unknown Author" w:date="2021-12-15T22:09:57Z">
              <w:r>
                <w:rPr>
                  <w:rFonts w:eastAsia="Times New Roman" w:cs="Arial" w:ascii="Arial" w:hAnsi="Arial"/>
                  <w:sz w:val="20"/>
                  <w:szCs w:val="20"/>
                  <w:lang w:val="fr-FR"/>
                </w:rPr>
                <w:delText>D06S2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11" w:author="Unknown Author" w:date="2021-12-15T22:09:57Z"/>
              </w:rPr>
            </w:pPr>
            <w:del w:id="810" w:author="Unknown Author" w:date="2021-12-15T22:09:57Z">
              <w:r>
                <w:rPr>
                  <w:rFonts w:eastAsia="Times New Roman" w:cs="Arial" w:ascii="Arial" w:hAnsi="Arial"/>
                  <w:sz w:val="20"/>
                  <w:szCs w:val="20"/>
                  <w:lang w:val="fr-FR"/>
                </w:rPr>
                <w:delText>0.84</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13" w:author="Unknown Author" w:date="2021-12-15T22:09:57Z"/>
              </w:rPr>
            </w:pPr>
            <w:del w:id="812" w:author="Unknown Author" w:date="2021-12-15T22:09:57Z">
              <w:r>
                <w:rPr>
                  <w:rFonts w:eastAsia="Times New Roman" w:cs="Arial" w:ascii="Arial" w:hAnsi="Arial"/>
                  <w:sz w:val="20"/>
                  <w:szCs w:val="20"/>
                  <w:lang w:val="fr-FR"/>
                </w:rPr>
                <w:delText>20.8</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15" w:author="Unknown Author" w:date="2021-12-15T22:09:57Z"/>
              </w:rPr>
            </w:pPr>
            <w:del w:id="814" w:author="Unknown Author" w:date="2021-12-15T22:09:57Z">
              <w:r>
                <w:rPr>
                  <w:rFonts w:eastAsia="Times New Roman" w:cs="Arial" w:ascii="Arial" w:hAnsi="Arial"/>
                  <w:sz w:val="20"/>
                  <w:szCs w:val="20"/>
                  <w:lang w:val="fr-FR"/>
                </w:rPr>
                <w:delText>24.2</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17" w:author="Unknown Author" w:date="2021-12-15T22:09:57Z"/>
              </w:rPr>
            </w:pPr>
            <w:del w:id="816" w:author="Unknown Author" w:date="2021-12-15T22:09:57Z">
              <w:r>
                <w:rPr>
                  <w:rFonts w:eastAsia="Times New Roman" w:cs="Arial" w:ascii="Arial" w:hAnsi="Arial"/>
                  <w:sz w:val="20"/>
                  <w:szCs w:val="20"/>
                  <w:lang w:val="fr-FR"/>
                </w:rPr>
                <w:delText>0.88</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19" w:author="Unknown Author" w:date="2021-12-15T22:09:57Z"/>
              </w:rPr>
            </w:pPr>
            <w:del w:id="818" w:author="Unknown Author" w:date="2021-12-15T22:09:57Z">
              <w:r>
                <w:rPr>
                  <w:rFonts w:eastAsia="Times New Roman" w:cs="Arial" w:ascii="Arial" w:hAnsi="Arial"/>
                  <w:sz w:val="20"/>
                  <w:szCs w:val="20"/>
                  <w:lang w:val="fr-FR"/>
                </w:rPr>
                <w:delText>14.5</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21" w:author="Unknown Author" w:date="2021-12-15T22:09:57Z"/>
              </w:rPr>
            </w:pPr>
            <w:del w:id="820" w:author="Unknown Author" w:date="2021-12-15T22:09:57Z">
              <w:r>
                <w:rPr>
                  <w:rFonts w:eastAsia="Times New Roman" w:cs="Arial" w:ascii="Arial" w:hAnsi="Arial"/>
                  <w:sz w:val="20"/>
                  <w:szCs w:val="20"/>
                  <w:lang w:val="fr-FR"/>
                </w:rPr>
                <w:delText>23.3</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23" w:author="Unknown Author" w:date="2021-12-15T22:09:57Z"/>
              </w:rPr>
            </w:pPr>
            <w:del w:id="822"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25" w:author="Unknown Author" w:date="2021-12-15T22:09:57Z"/>
              </w:rPr>
            </w:pPr>
            <w:del w:id="824" w:author="Unknown Author" w:date="2021-12-15T22:09:57Z">
              <w:r>
                <w:rPr>
                  <w:rFonts w:eastAsia="Times New Roman" w:cs="Arial" w:ascii="Arial" w:hAnsi="Arial"/>
                  <w:sz w:val="20"/>
                  <w:szCs w:val="20"/>
                  <w:lang w:val="fr-FR"/>
                </w:rPr>
                <w:delText>35.2</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27" w:author="Unknown Author" w:date="2021-12-15T22:09:57Z"/>
              </w:rPr>
            </w:pPr>
            <w:del w:id="826" w:author="Unknown Author" w:date="2021-12-15T22:09:57Z">
              <w:r>
                <w:rPr>
                  <w:rFonts w:eastAsia="Times New Roman" w:cs="Arial" w:ascii="Arial" w:hAnsi="Arial"/>
                  <w:sz w:val="20"/>
                  <w:szCs w:val="20"/>
                  <w:lang w:val="fr-FR"/>
                </w:rPr>
                <w:delText>16.6</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29" w:author="Unknown Author" w:date="2021-12-15T22:09:57Z"/>
              </w:rPr>
            </w:pPr>
            <w:del w:id="828" w:author="Unknown Author" w:date="2021-12-15T22:09:57Z">
              <w:r>
                <w:rPr>
                  <w:rFonts w:eastAsia="Times New Roman" w:cs="Arial" w:ascii="Arial" w:hAnsi="Arial"/>
                  <w:sz w:val="20"/>
                  <w:szCs w:val="20"/>
                  <w:lang w:val="fr-FR"/>
                </w:rPr>
                <w:delText>0.88</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31" w:author="Unknown Author" w:date="2021-12-15T22:09:57Z"/>
              </w:rPr>
            </w:pPr>
            <w:del w:id="830" w:author="Unknown Author" w:date="2021-12-15T22:09:57Z">
              <w:r>
                <w:rPr>
                  <w:rFonts w:eastAsia="Times New Roman" w:cs="Arial" w:ascii="Arial" w:hAnsi="Arial"/>
                  <w:sz w:val="20"/>
                  <w:szCs w:val="20"/>
                  <w:lang w:val="fr-FR"/>
                </w:rPr>
                <w:delText>25.6</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33" w:author="Unknown Author" w:date="2021-12-15T22:09:57Z"/>
              </w:rPr>
            </w:pPr>
            <w:del w:id="832" w:author="Unknown Author" w:date="2021-12-15T22:09:57Z">
              <w:r>
                <w:rPr>
                  <w:rFonts w:eastAsia="Times New Roman" w:cs="Arial" w:ascii="Arial" w:hAnsi="Arial"/>
                  <w:sz w:val="20"/>
                  <w:szCs w:val="20"/>
                  <w:lang w:val="fr-FR"/>
                </w:rPr>
                <w:delText>9.8</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835" w:author="Unknown Author" w:date="2021-12-15T22:09:57Z"/>
              </w:rPr>
            </w:pPr>
            <w:del w:id="834"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37" w:author="Unknown Author" w:date="2021-12-15T22:09:57Z"/>
              </w:rPr>
            </w:pPr>
            <w:del w:id="836" w:author="Unknown Author" w:date="2021-12-15T22:09:57Z">
              <w:r>
                <w:rPr>
                  <w:rFonts w:eastAsia="Times New Roman" w:cs="Arial" w:ascii="Arial" w:hAnsi="Arial"/>
                  <w:sz w:val="20"/>
                  <w:szCs w:val="20"/>
                  <w:lang w:val="fr-FR"/>
                </w:rPr>
                <w:delText>D11S2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39" w:author="Unknown Author" w:date="2021-12-15T22:09:57Z"/>
              </w:rPr>
            </w:pPr>
            <w:del w:id="838" w:author="Unknown Author" w:date="2021-12-15T22:09:57Z">
              <w:r>
                <w:rPr>
                  <w:rFonts w:eastAsia="Times New Roman" w:cs="Arial" w:ascii="Arial" w:hAnsi="Arial"/>
                  <w:sz w:val="20"/>
                  <w:szCs w:val="20"/>
                  <w:lang w:val="fr-FR"/>
                </w:rPr>
                <w:delText>0.80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41" w:author="Unknown Author" w:date="2021-12-15T22:09:57Z"/>
              </w:rPr>
            </w:pPr>
            <w:del w:id="840" w:author="Unknown Author" w:date="2021-12-15T22:09:57Z">
              <w:r>
                <w:rPr>
                  <w:rFonts w:eastAsia="Times New Roman" w:cs="Arial" w:ascii="Arial" w:hAnsi="Arial"/>
                  <w:sz w:val="20"/>
                  <w:szCs w:val="20"/>
                  <w:lang w:val="fr-FR"/>
                </w:rPr>
                <w:delText>39.8</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43" w:author="Unknown Author" w:date="2021-12-15T22:09:57Z"/>
              </w:rPr>
            </w:pPr>
            <w:del w:id="842" w:author="Unknown Author" w:date="2021-12-15T22:09:57Z">
              <w:r>
                <w:rPr>
                  <w:rFonts w:eastAsia="Times New Roman" w:cs="Arial" w:ascii="Arial" w:hAnsi="Arial"/>
                  <w:sz w:val="20"/>
                  <w:szCs w:val="20"/>
                  <w:lang w:val="fr-FR"/>
                </w:rPr>
                <w:delText>8.7</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45" w:author="Unknown Author" w:date="2021-12-15T22:09:57Z"/>
              </w:rPr>
            </w:pPr>
            <w:del w:id="844" w:author="Unknown Author" w:date="2021-12-15T22:09:57Z">
              <w:r>
                <w:rPr>
                  <w:rFonts w:eastAsia="Times New Roman" w:cs="Arial" w:ascii="Arial" w:hAnsi="Arial"/>
                  <w:sz w:val="20"/>
                  <w:szCs w:val="20"/>
                  <w:lang w:val="fr-FR"/>
                </w:rPr>
                <w:delText>0.76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47" w:author="Unknown Author" w:date="2021-12-15T22:09:57Z"/>
              </w:rPr>
            </w:pPr>
            <w:del w:id="846" w:author="Unknown Author" w:date="2021-12-15T22:09:57Z">
              <w:r>
                <w:rPr>
                  <w:rFonts w:eastAsia="Times New Roman" w:cs="Arial" w:ascii="Arial" w:hAnsi="Arial"/>
                  <w:sz w:val="20"/>
                  <w:szCs w:val="20"/>
                  <w:lang w:val="fr-FR"/>
                </w:rPr>
                <w:delText>18.1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49" w:author="Unknown Author" w:date="2021-12-15T22:09:57Z"/>
              </w:rPr>
            </w:pPr>
            <w:del w:id="848" w:author="Unknown Author" w:date="2021-12-15T22:09:57Z">
              <w:r>
                <w:rPr>
                  <w:rFonts w:eastAsia="Times New Roman" w:cs="Arial" w:ascii="Arial" w:hAnsi="Arial"/>
                  <w:sz w:val="20"/>
                  <w:szCs w:val="20"/>
                  <w:lang w:val="fr-FR"/>
                </w:rPr>
                <w:delText>37.6</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51" w:author="Unknown Author" w:date="2021-12-15T22:09:57Z"/>
              </w:rPr>
            </w:pPr>
            <w:del w:id="850"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53" w:author="Unknown Author" w:date="2021-12-15T22:09:57Z"/>
              </w:rPr>
            </w:pPr>
            <w:del w:id="852" w:author="Unknown Author" w:date="2021-12-15T22:09:57Z">
              <w:r>
                <w:rPr>
                  <w:rFonts w:eastAsia="Times New Roman" w:cs="Arial" w:ascii="Arial" w:hAnsi="Arial"/>
                  <w:sz w:val="20"/>
                  <w:szCs w:val="20"/>
                  <w:lang w:val="fr-FR"/>
                </w:rPr>
                <w:delText>30.6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55" w:author="Unknown Author" w:date="2021-12-15T22:09:57Z"/>
              </w:rPr>
            </w:pPr>
            <w:del w:id="854" w:author="Unknown Author" w:date="2021-12-15T22:09:57Z">
              <w:r>
                <w:rPr>
                  <w:rFonts w:eastAsia="Times New Roman" w:cs="Arial" w:ascii="Arial" w:hAnsi="Arial"/>
                  <w:sz w:val="20"/>
                  <w:szCs w:val="20"/>
                  <w:lang w:val="fr-FR"/>
                </w:rPr>
                <w:delText>15.6</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57" w:author="Unknown Author" w:date="2021-12-15T22:09:57Z"/>
              </w:rPr>
            </w:pPr>
            <w:del w:id="856" w:author="Unknown Author" w:date="2021-12-15T22:09:57Z">
              <w:r>
                <w:rPr>
                  <w:rFonts w:eastAsia="Times New Roman" w:cs="Arial" w:ascii="Arial" w:hAnsi="Arial"/>
                  <w:sz w:val="20"/>
                  <w:szCs w:val="20"/>
                  <w:lang w:val="fr-FR"/>
                </w:rPr>
                <w:delText>0.82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59" w:author="Unknown Author" w:date="2021-12-15T22:09:57Z"/>
              </w:rPr>
            </w:pPr>
            <w:del w:id="858" w:author="Unknown Author" w:date="2021-12-15T22:09:57Z">
              <w:r>
                <w:rPr>
                  <w:rFonts w:eastAsia="Times New Roman" w:cs="Arial" w:ascii="Arial" w:hAnsi="Arial"/>
                  <w:sz w:val="20"/>
                  <w:szCs w:val="20"/>
                  <w:lang w:val="fr-FR"/>
                </w:rPr>
                <w:delText>26.2</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61" w:author="Unknown Author" w:date="2021-12-15T22:09:57Z"/>
              </w:rPr>
            </w:pPr>
            <w:del w:id="860" w:author="Unknown Author" w:date="2021-12-15T22:09:57Z">
              <w:r>
                <w:rPr>
                  <w:rFonts w:eastAsia="Times New Roman" w:cs="Arial" w:ascii="Arial" w:hAnsi="Arial"/>
                  <w:sz w:val="20"/>
                  <w:szCs w:val="20"/>
                  <w:lang w:val="fr-FR"/>
                </w:rPr>
                <w:delText>21.1</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863" w:author="Unknown Author" w:date="2021-12-15T22:09:57Z"/>
              </w:rPr>
            </w:pPr>
            <w:del w:id="862"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65" w:author="Unknown Author" w:date="2021-12-15T22:09:57Z"/>
              </w:rPr>
            </w:pPr>
            <w:del w:id="864" w:author="Unknown Author" w:date="2021-12-15T22:09:57Z">
              <w:r>
                <w:rPr>
                  <w:rFonts w:eastAsia="Times New Roman" w:cs="Arial" w:ascii="Arial" w:hAnsi="Arial"/>
                  <w:sz w:val="20"/>
                  <w:szCs w:val="20"/>
                  <w:lang w:val="fr-FR"/>
                </w:rPr>
                <w:delText>D2AS1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67" w:author="Unknown Author" w:date="2021-12-15T22:09:57Z"/>
              </w:rPr>
            </w:pPr>
            <w:del w:id="866" w:author="Unknown Author" w:date="2021-12-15T22:09:57Z">
              <w:r>
                <w:rPr>
                  <w:rFonts w:eastAsia="Times New Roman" w:cs="Arial" w:ascii="Arial" w:hAnsi="Arial"/>
                  <w:sz w:val="20"/>
                  <w:szCs w:val="20"/>
                  <w:lang w:val="fr-FR"/>
                </w:rPr>
                <w:delText>0.82</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69" w:author="Unknown Author" w:date="2021-12-15T22:09:57Z"/>
              </w:rPr>
            </w:pPr>
            <w:del w:id="868" w:author="Unknown Author" w:date="2021-12-15T22:09:57Z">
              <w:r>
                <w:rPr>
                  <w:rFonts w:eastAsia="Times New Roman" w:cs="Arial" w:ascii="Arial" w:hAnsi="Arial"/>
                  <w:sz w:val="20"/>
                  <w:szCs w:val="20"/>
                  <w:lang w:val="fr-FR"/>
                </w:rPr>
                <w:delText>23.4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71" w:author="Unknown Author" w:date="2021-12-15T22:09:57Z"/>
              </w:rPr>
            </w:pPr>
            <w:del w:id="870" w:author="Unknown Author" w:date="2021-12-15T22:09:57Z">
              <w:r>
                <w:rPr>
                  <w:rFonts w:eastAsia="Times New Roman" w:cs="Arial" w:ascii="Arial" w:hAnsi="Arial"/>
                  <w:sz w:val="20"/>
                  <w:szCs w:val="20"/>
                  <w:lang w:val="fr-FR"/>
                </w:rPr>
                <w:delText>22.1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73" w:author="Unknown Author" w:date="2021-12-15T22:09:57Z"/>
              </w:rPr>
            </w:pPr>
            <w:del w:id="872" w:author="Unknown Author" w:date="2021-12-15T22:09:57Z">
              <w:r>
                <w:rPr>
                  <w:rFonts w:eastAsia="Times New Roman" w:cs="Arial" w:ascii="Arial" w:hAnsi="Arial"/>
                  <w:sz w:val="20"/>
                  <w:szCs w:val="20"/>
                  <w:lang w:val="fr-FR"/>
                </w:rPr>
                <w:delText>0.82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75" w:author="Unknown Author" w:date="2021-12-15T22:09:57Z"/>
              </w:rPr>
            </w:pPr>
            <w:del w:id="874" w:author="Unknown Author" w:date="2021-12-15T22:09:57Z">
              <w:r>
                <w:rPr>
                  <w:rFonts w:eastAsia="Times New Roman" w:cs="Arial" w:ascii="Arial" w:hAnsi="Arial"/>
                  <w:sz w:val="20"/>
                  <w:szCs w:val="20"/>
                  <w:lang w:val="fr-FR"/>
                </w:rPr>
                <w:delText>32.7</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77" w:author="Unknown Author" w:date="2021-12-15T22:09:57Z"/>
              </w:rPr>
            </w:pPr>
            <w:del w:id="876" w:author="Unknown Author" w:date="2021-12-15T22:09:57Z">
              <w:r>
                <w:rPr>
                  <w:rFonts w:eastAsia="Times New Roman" w:cs="Arial" w:ascii="Arial" w:hAnsi="Arial"/>
                  <w:sz w:val="20"/>
                  <w:szCs w:val="20"/>
                  <w:lang w:val="fr-FR"/>
                </w:rPr>
                <w:delText>18.1</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79" w:author="Unknown Author" w:date="2021-12-15T22:09:57Z"/>
              </w:rPr>
            </w:pPr>
            <w:del w:id="878" w:author="Unknown Author" w:date="2021-12-15T22:09:57Z">
              <w:r>
                <w:rPr>
                  <w:rFonts w:eastAsia="Times New Roman" w:cs="Arial" w:ascii="Arial" w:hAnsi="Arial"/>
                  <w:sz w:val="20"/>
                  <w:szCs w:val="20"/>
                  <w:lang w:val="fr-FR"/>
                </w:rPr>
                <w:delText>0.76</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81" w:author="Unknown Author" w:date="2021-12-15T22:09:57Z"/>
              </w:rPr>
            </w:pPr>
            <w:del w:id="880" w:author="Unknown Author" w:date="2021-12-15T22:09:57Z">
              <w:r>
                <w:rPr>
                  <w:rFonts w:eastAsia="Times New Roman" w:cs="Arial" w:ascii="Arial" w:hAnsi="Arial"/>
                  <w:sz w:val="20"/>
                  <w:szCs w:val="20"/>
                  <w:lang w:val="fr-FR"/>
                </w:rPr>
                <w:delText>26.4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83" w:author="Unknown Author" w:date="2021-12-15T22:09:57Z"/>
              </w:rPr>
            </w:pPr>
            <w:del w:id="882" w:author="Unknown Author" w:date="2021-12-15T22:09:57Z">
              <w:r>
                <w:rPr>
                  <w:rFonts w:eastAsia="Times New Roman" w:cs="Arial" w:ascii="Arial" w:hAnsi="Arial"/>
                  <w:sz w:val="20"/>
                  <w:szCs w:val="20"/>
                  <w:lang w:val="fr-FR"/>
                </w:rPr>
                <w:delText>27.9</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85" w:author="Unknown Author" w:date="2021-12-15T22:09:57Z"/>
              </w:rPr>
            </w:pPr>
            <w:del w:id="884" w:author="Unknown Author" w:date="2021-12-15T22:09:57Z">
              <w:r>
                <w:rPr>
                  <w:rFonts w:eastAsia="Times New Roman" w:cs="Arial" w:ascii="Arial" w:hAnsi="Arial"/>
                  <w:sz w:val="20"/>
                  <w:szCs w:val="20"/>
                  <w:lang w:val="fr-FR"/>
                </w:rPr>
                <w:delText>0.87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87" w:author="Unknown Author" w:date="2021-12-15T22:09:57Z"/>
              </w:rPr>
            </w:pPr>
            <w:del w:id="886" w:author="Unknown Author" w:date="2021-12-15T22:09:57Z">
              <w:r>
                <w:rPr>
                  <w:rFonts w:eastAsia="Times New Roman" w:cs="Arial" w:ascii="Arial" w:hAnsi="Arial"/>
                  <w:sz w:val="20"/>
                  <w:szCs w:val="20"/>
                  <w:lang w:val="fr-FR"/>
                </w:rPr>
                <w:delText>25.5</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89" w:author="Unknown Author" w:date="2021-12-15T22:09:57Z"/>
              </w:rPr>
            </w:pPr>
            <w:del w:id="888" w:author="Unknown Author" w:date="2021-12-15T22:09:57Z">
              <w:r>
                <w:rPr>
                  <w:rFonts w:eastAsia="Times New Roman" w:cs="Arial" w:ascii="Arial" w:hAnsi="Arial"/>
                  <w:sz w:val="20"/>
                  <w:szCs w:val="20"/>
                  <w:lang w:val="fr-FR"/>
                </w:rPr>
                <w:delText>14.0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891" w:author="Unknown Author" w:date="2021-12-15T22:09:57Z"/>
              </w:rPr>
            </w:pPr>
            <w:del w:id="890"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893" w:author="Unknown Author" w:date="2021-12-15T22:09:57Z"/>
              </w:rPr>
            </w:pPr>
            <w:del w:id="892" w:author="Unknown Author" w:date="2021-12-15T22:09:57Z">
              <w:r>
                <w:rPr>
                  <w:rFonts w:eastAsia="Times New Roman" w:cs="Arial" w:ascii="Arial" w:hAnsi="Arial"/>
                  <w:sz w:val="20"/>
                  <w:szCs w:val="20"/>
                  <w:lang w:val="fr-FR"/>
                </w:rPr>
                <w:delText>D2BS2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95" w:author="Unknown Author" w:date="2021-12-15T22:09:57Z"/>
              </w:rPr>
            </w:pPr>
            <w:del w:id="894" w:author="Unknown Author" w:date="2021-12-15T22:09:57Z">
              <w:r>
                <w:rPr>
                  <w:rFonts w:eastAsia="Times New Roman" w:cs="Arial" w:ascii="Arial" w:hAnsi="Arial"/>
                  <w:sz w:val="20"/>
                  <w:szCs w:val="20"/>
                  <w:lang w:val="fr-FR"/>
                </w:rPr>
                <w:delText>0.62</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97" w:author="Unknown Author" w:date="2021-12-15T22:09:57Z"/>
              </w:rPr>
            </w:pPr>
            <w:del w:id="896" w:author="Unknown Author" w:date="2021-12-15T22:09:57Z">
              <w:r>
                <w:rPr>
                  <w:rFonts w:eastAsia="Times New Roman" w:cs="Arial" w:ascii="Arial" w:hAnsi="Arial"/>
                  <w:sz w:val="20"/>
                  <w:szCs w:val="20"/>
                  <w:lang w:val="fr-FR"/>
                </w:rPr>
                <w:delText>51.0</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899" w:author="Unknown Author" w:date="2021-12-15T22:09:57Z"/>
              </w:rPr>
            </w:pPr>
            <w:del w:id="898" w:author="Unknown Author" w:date="2021-12-15T22:09:57Z">
              <w:r>
                <w:rPr>
                  <w:rFonts w:eastAsia="Times New Roman" w:cs="Arial" w:ascii="Arial" w:hAnsi="Arial"/>
                  <w:sz w:val="20"/>
                  <w:szCs w:val="20"/>
                  <w:lang w:val="fr-FR"/>
                </w:rPr>
                <w:delText>23.4</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01" w:author="Unknown Author" w:date="2021-12-15T22:09:57Z"/>
              </w:rPr>
            </w:pPr>
            <w:del w:id="900" w:author="Unknown Author" w:date="2021-12-15T22:09:57Z">
              <w:r>
                <w:rPr>
                  <w:rFonts w:eastAsia="Times New Roman" w:cs="Arial" w:ascii="Arial" w:hAnsi="Arial"/>
                  <w:sz w:val="20"/>
                  <w:szCs w:val="20"/>
                  <w:lang w:val="fr-FR"/>
                </w:rPr>
                <w:delText>0.74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03" w:author="Unknown Author" w:date="2021-12-15T22:09:57Z"/>
              </w:rPr>
            </w:pPr>
            <w:del w:id="902" w:author="Unknown Author" w:date="2021-12-15T22:09:57Z">
              <w:r>
                <w:rPr>
                  <w:rFonts w:eastAsia="Times New Roman" w:cs="Arial" w:ascii="Arial" w:hAnsi="Arial"/>
                  <w:sz w:val="20"/>
                  <w:szCs w:val="20"/>
                  <w:lang w:val="fr-FR"/>
                </w:rPr>
                <w:delText>32.9</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05" w:author="Unknown Author" w:date="2021-12-15T22:09:57Z"/>
              </w:rPr>
            </w:pPr>
            <w:del w:id="904" w:author="Unknown Author" w:date="2021-12-15T22:09:57Z">
              <w:r>
                <w:rPr>
                  <w:rFonts w:eastAsia="Times New Roman" w:cs="Arial" w:ascii="Arial" w:hAnsi="Arial"/>
                  <w:sz w:val="20"/>
                  <w:szCs w:val="20"/>
                  <w:lang w:val="fr-FR"/>
                </w:rPr>
                <w:delText>22.8</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07" w:author="Unknown Author" w:date="2021-12-15T22:09:57Z"/>
              </w:rPr>
            </w:pPr>
            <w:del w:id="906" w:author="Unknown Author" w:date="2021-12-15T22:09:57Z">
              <w:r>
                <w:rPr>
                  <w:rFonts w:eastAsia="Times New Roman" w:cs="Arial" w:ascii="Arial" w:hAnsi="Arial"/>
                  <w:sz w:val="20"/>
                  <w:szCs w:val="20"/>
                  <w:lang w:val="fr-FR"/>
                </w:rPr>
                <w:delText>0.57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09" w:author="Unknown Author" w:date="2021-12-15T22:09:57Z"/>
              </w:rPr>
            </w:pPr>
            <w:del w:id="908" w:author="Unknown Author" w:date="2021-12-15T22:09:57Z">
              <w:r>
                <w:rPr>
                  <w:rFonts w:eastAsia="Times New Roman" w:cs="Arial" w:ascii="Arial" w:hAnsi="Arial"/>
                  <w:sz w:val="20"/>
                  <w:szCs w:val="20"/>
                  <w:lang w:val="fr-FR"/>
                </w:rPr>
                <w:delText>50.5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11" w:author="Unknown Author" w:date="2021-12-15T22:09:57Z"/>
              </w:rPr>
            </w:pPr>
            <w:del w:id="910" w:author="Unknown Author" w:date="2021-12-15T22:09:57Z">
              <w:r>
                <w:rPr>
                  <w:rFonts w:eastAsia="Times New Roman" w:cs="Arial" w:ascii="Arial" w:hAnsi="Arial"/>
                  <w:sz w:val="20"/>
                  <w:szCs w:val="20"/>
                  <w:lang w:val="fr-FR"/>
                </w:rPr>
                <w:delText>28.1</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13" w:author="Unknown Author" w:date="2021-12-15T22:09:57Z"/>
              </w:rPr>
            </w:pPr>
            <w:del w:id="912" w:author="Unknown Author" w:date="2021-12-15T22:09:57Z">
              <w:r>
                <w:rPr>
                  <w:rFonts w:eastAsia="Times New Roman" w:cs="Arial" w:ascii="Arial" w:hAnsi="Arial"/>
                  <w:sz w:val="20"/>
                  <w:szCs w:val="20"/>
                  <w:lang w:val="fr-FR"/>
                </w:rPr>
                <w:delText>0.70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15" w:author="Unknown Author" w:date="2021-12-15T22:09:57Z"/>
              </w:rPr>
            </w:pPr>
            <w:del w:id="914" w:author="Unknown Author" w:date="2021-12-15T22:09:57Z">
              <w:r>
                <w:rPr>
                  <w:rFonts w:eastAsia="Times New Roman" w:cs="Arial" w:ascii="Arial" w:hAnsi="Arial"/>
                  <w:sz w:val="20"/>
                  <w:szCs w:val="20"/>
                  <w:lang w:val="fr-FR"/>
                </w:rPr>
                <w:delText>36.0</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17" w:author="Unknown Author" w:date="2021-12-15T22:09:57Z"/>
              </w:rPr>
            </w:pPr>
            <w:del w:id="916" w:author="Unknown Author" w:date="2021-12-15T22:09:57Z">
              <w:r>
                <w:rPr>
                  <w:rFonts w:eastAsia="Times New Roman" w:cs="Arial" w:ascii="Arial" w:hAnsi="Arial"/>
                  <w:sz w:val="20"/>
                  <w:szCs w:val="20"/>
                  <w:lang w:val="fr-FR"/>
                </w:rPr>
                <w:delText>28.2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919" w:author="Unknown Author" w:date="2021-12-15T22:09:57Z"/>
              </w:rPr>
            </w:pPr>
            <w:del w:id="918"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21" w:author="Unknown Author" w:date="2021-12-15T22:09:57Z"/>
              </w:rPr>
            </w:pPr>
            <w:del w:id="920" w:author="Unknown Author" w:date="2021-12-15T22:09:57Z">
              <w:r>
                <w:rPr>
                  <w:rFonts w:eastAsia="Times New Roman" w:cs="Arial" w:ascii="Arial" w:hAnsi="Arial"/>
                  <w:sz w:val="20"/>
                  <w:szCs w:val="20"/>
                  <w:lang w:val="fr-FR"/>
                </w:rPr>
                <w:delText>D2BS3</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23" w:author="Unknown Author" w:date="2021-12-15T22:09:57Z"/>
              </w:rPr>
            </w:pPr>
            <w:del w:id="922" w:author="Unknown Author" w:date="2021-12-15T22:09:57Z">
              <w:r>
                <w:rPr>
                  <w:rFonts w:eastAsia="Times New Roman" w:cs="Arial" w:ascii="Arial" w:hAnsi="Arial"/>
                  <w:sz w:val="20"/>
                  <w:szCs w:val="20"/>
                  <w:lang w:val="fr-FR"/>
                </w:rPr>
                <w:delText>0.67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25" w:author="Unknown Author" w:date="2021-12-15T22:09:57Z"/>
              </w:rPr>
            </w:pPr>
            <w:del w:id="924" w:author="Unknown Author" w:date="2021-12-15T22:09:57Z">
              <w:r>
                <w:rPr>
                  <w:rFonts w:eastAsia="Times New Roman" w:cs="Arial" w:ascii="Arial" w:hAnsi="Arial"/>
                  <w:sz w:val="20"/>
                  <w:szCs w:val="20"/>
                  <w:lang w:val="fr-FR"/>
                </w:rPr>
                <w:delText>41.6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27" w:author="Unknown Author" w:date="2021-12-15T22:09:57Z"/>
              </w:rPr>
            </w:pPr>
            <w:del w:id="926" w:author="Unknown Author" w:date="2021-12-15T22:09:57Z">
              <w:r>
                <w:rPr>
                  <w:rFonts w:eastAsia="Times New Roman" w:cs="Arial" w:ascii="Arial" w:hAnsi="Arial"/>
                  <w:sz w:val="20"/>
                  <w:szCs w:val="20"/>
                  <w:lang w:val="fr-FR"/>
                </w:rPr>
                <w:delText>25.1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29" w:author="Unknown Author" w:date="2021-12-15T22:09:57Z"/>
              </w:rPr>
            </w:pPr>
            <w:del w:id="928" w:author="Unknown Author" w:date="2021-12-15T22:09:57Z">
              <w:r>
                <w:rPr>
                  <w:rFonts w:eastAsia="Times New Roman" w:cs="Arial" w:ascii="Arial" w:hAnsi="Arial"/>
                  <w:sz w:val="20"/>
                  <w:szCs w:val="20"/>
                  <w:lang w:val="fr-FR"/>
                </w:rPr>
                <w:delText>0.85</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31" w:author="Unknown Author" w:date="2021-12-15T22:09:57Z"/>
              </w:rPr>
            </w:pPr>
            <w:del w:id="930" w:author="Unknown Author" w:date="2021-12-15T22:09:57Z">
              <w:r>
                <w:rPr>
                  <w:rFonts w:eastAsia="Times New Roman" w:cs="Arial" w:ascii="Arial" w:hAnsi="Arial"/>
                  <w:sz w:val="20"/>
                  <w:szCs w:val="20"/>
                  <w:lang w:val="fr-FR"/>
                </w:rPr>
                <w:delText>16.2</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33" w:author="Unknown Author" w:date="2021-12-15T22:09:57Z"/>
              </w:rPr>
            </w:pPr>
            <w:del w:id="932" w:author="Unknown Author" w:date="2021-12-15T22:09:57Z">
              <w:r>
                <w:rPr>
                  <w:rFonts w:eastAsia="Times New Roman" w:cs="Arial" w:ascii="Arial" w:hAnsi="Arial"/>
                  <w:sz w:val="20"/>
                  <w:szCs w:val="20"/>
                  <w:lang w:val="fr-FR"/>
                </w:rPr>
                <w:delText>23.5</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35" w:author="Unknown Author" w:date="2021-12-15T22:09:57Z"/>
              </w:rPr>
            </w:pPr>
            <w:del w:id="934" w:author="Unknown Author" w:date="2021-12-15T22:09:57Z">
              <w:r>
                <w:rPr>
                  <w:rFonts w:eastAsia="Times New Roman" w:cs="Arial" w:ascii="Arial" w:hAnsi="Arial"/>
                  <w:sz w:val="20"/>
                  <w:szCs w:val="20"/>
                  <w:lang w:val="fr-FR"/>
                </w:rPr>
                <w:delText>0.67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37" w:author="Unknown Author" w:date="2021-12-15T22:09:57Z"/>
              </w:rPr>
            </w:pPr>
            <w:del w:id="936" w:author="Unknown Author" w:date="2021-12-15T22:09:57Z">
              <w:r>
                <w:rPr>
                  <w:rFonts w:eastAsia="Times New Roman" w:cs="Arial" w:ascii="Arial" w:hAnsi="Arial"/>
                  <w:sz w:val="20"/>
                  <w:szCs w:val="20"/>
                  <w:lang w:val="fr-FR"/>
                </w:rPr>
                <w:delText>41.2</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39" w:author="Unknown Author" w:date="2021-12-15T22:09:57Z"/>
              </w:rPr>
            </w:pPr>
            <w:del w:id="938" w:author="Unknown Author" w:date="2021-12-15T22:09:57Z">
              <w:r>
                <w:rPr>
                  <w:rFonts w:eastAsia="Times New Roman" w:cs="Arial" w:ascii="Arial" w:hAnsi="Arial"/>
                  <w:sz w:val="20"/>
                  <w:szCs w:val="20"/>
                  <w:lang w:val="fr-FR"/>
                </w:rPr>
                <w:delText>26.4</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41" w:author="Unknown Author" w:date="2021-12-15T22:09:57Z"/>
              </w:rPr>
            </w:pPr>
            <w:del w:id="940" w:author="Unknown Author" w:date="2021-12-15T22:09:57Z">
              <w:r>
                <w:rPr>
                  <w:rFonts w:eastAsia="Times New Roman" w:cs="Arial" w:ascii="Arial" w:hAnsi="Arial"/>
                  <w:sz w:val="20"/>
                  <w:szCs w:val="20"/>
                  <w:lang w:val="fr-FR"/>
                </w:rPr>
                <w:delText>0.74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43" w:author="Unknown Author" w:date="2021-12-15T22:09:57Z"/>
              </w:rPr>
            </w:pPr>
            <w:del w:id="942" w:author="Unknown Author" w:date="2021-12-15T22:09:57Z">
              <w:r>
                <w:rPr>
                  <w:rFonts w:eastAsia="Times New Roman" w:cs="Arial" w:ascii="Arial" w:hAnsi="Arial"/>
                  <w:sz w:val="20"/>
                  <w:szCs w:val="20"/>
                  <w:lang w:val="fr-FR"/>
                </w:rPr>
                <w:delText>38.4</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45" w:author="Unknown Author" w:date="2021-12-15T22:09:57Z"/>
              </w:rPr>
            </w:pPr>
            <w:del w:id="944" w:author="Unknown Author" w:date="2021-12-15T22:09:57Z">
              <w:r>
                <w:rPr>
                  <w:rFonts w:eastAsia="Times New Roman" w:cs="Arial" w:ascii="Arial" w:hAnsi="Arial"/>
                  <w:sz w:val="20"/>
                  <w:szCs w:val="20"/>
                  <w:lang w:val="fr-FR"/>
                </w:rPr>
                <w:delText>22.0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947" w:author="Unknown Author" w:date="2021-12-15T22:09:57Z"/>
              </w:rPr>
            </w:pPr>
            <w:del w:id="946"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49" w:author="Unknown Author" w:date="2021-12-15T22:09:57Z"/>
              </w:rPr>
            </w:pPr>
            <w:del w:id="948" w:author="Unknown Author" w:date="2021-12-15T22:09:57Z">
              <w:r>
                <w:rPr>
                  <w:rFonts w:eastAsia="Times New Roman" w:cs="Arial" w:ascii="Arial" w:hAnsi="Arial"/>
                  <w:sz w:val="20"/>
                  <w:szCs w:val="20"/>
                  <w:lang w:val="fr-FR"/>
                </w:rPr>
                <w:delText>D66S1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51" w:author="Unknown Author" w:date="2021-12-15T22:09:57Z"/>
              </w:rPr>
            </w:pPr>
            <w:del w:id="950" w:author="Unknown Author" w:date="2021-12-15T22:09:57Z">
              <w:r>
                <w:rPr>
                  <w:rFonts w:eastAsia="Times New Roman" w:cs="Arial" w:ascii="Arial" w:hAnsi="Arial"/>
                  <w:sz w:val="20"/>
                  <w:szCs w:val="20"/>
                  <w:lang w:val="fr-FR"/>
                </w:rPr>
                <w:delText>0.67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53" w:author="Unknown Author" w:date="2021-12-15T22:09:57Z"/>
              </w:rPr>
            </w:pPr>
            <w:del w:id="952" w:author="Unknown Author" w:date="2021-12-15T22:09:57Z">
              <w:r>
                <w:rPr>
                  <w:rFonts w:eastAsia="Times New Roman" w:cs="Arial" w:ascii="Arial" w:hAnsi="Arial"/>
                  <w:sz w:val="20"/>
                  <w:szCs w:val="20"/>
                  <w:lang w:val="fr-FR"/>
                </w:rPr>
                <w:delText>32.3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55" w:author="Unknown Author" w:date="2021-12-15T22:09:57Z"/>
              </w:rPr>
            </w:pPr>
            <w:del w:id="954" w:author="Unknown Author" w:date="2021-12-15T22:09:57Z">
              <w:r>
                <w:rPr>
                  <w:rFonts w:eastAsia="Times New Roman" w:cs="Arial" w:ascii="Arial" w:hAnsi="Arial"/>
                  <w:sz w:val="20"/>
                  <w:szCs w:val="20"/>
                  <w:lang w:val="fr-FR"/>
                </w:rPr>
                <w:delText>37.0</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57" w:author="Unknown Author" w:date="2021-12-15T22:09:57Z"/>
              </w:rPr>
            </w:pPr>
            <w:del w:id="956" w:author="Unknown Author" w:date="2021-12-15T22:09:57Z">
              <w:r>
                <w:rPr>
                  <w:rFonts w:eastAsia="Times New Roman" w:cs="Arial" w:ascii="Arial" w:hAnsi="Arial"/>
                  <w:sz w:val="20"/>
                  <w:szCs w:val="20"/>
                  <w:lang w:val="fr-FR"/>
                </w:rPr>
                <w:delText>0.87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59" w:author="Unknown Author" w:date="2021-12-15T22:09:57Z"/>
              </w:rPr>
            </w:pPr>
            <w:del w:id="958" w:author="Unknown Author" w:date="2021-12-15T22:09:57Z">
              <w:r>
                <w:rPr>
                  <w:rFonts w:eastAsia="Times New Roman" w:cs="Arial" w:ascii="Arial" w:hAnsi="Arial"/>
                  <w:sz w:val="20"/>
                  <w:szCs w:val="20"/>
                  <w:lang w:val="fr-FR"/>
                </w:rPr>
                <w:delText>11.7</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61" w:author="Unknown Author" w:date="2021-12-15T22:09:57Z"/>
              </w:rPr>
            </w:pPr>
            <w:del w:id="960" w:author="Unknown Author" w:date="2021-12-15T22:09:57Z">
              <w:r>
                <w:rPr>
                  <w:rFonts w:eastAsia="Times New Roman" w:cs="Arial" w:ascii="Arial" w:hAnsi="Arial"/>
                  <w:sz w:val="20"/>
                  <w:szCs w:val="20"/>
                  <w:lang w:val="fr-FR"/>
                </w:rPr>
                <w:delText>25.1</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63" w:author="Unknown Author" w:date="2021-12-15T22:09:57Z"/>
              </w:rPr>
            </w:pPr>
            <w:del w:id="962" w:author="Unknown Author" w:date="2021-12-15T22:09:57Z">
              <w:r>
                <w:rPr>
                  <w:rFonts w:eastAsia="Times New Roman" w:cs="Arial" w:ascii="Arial" w:hAnsi="Arial"/>
                  <w:sz w:val="20"/>
                  <w:szCs w:val="20"/>
                  <w:lang w:val="fr-FR"/>
                </w:rPr>
                <w:delText>0.57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65" w:author="Unknown Author" w:date="2021-12-15T22:09:57Z"/>
              </w:rPr>
            </w:pPr>
            <w:del w:id="964" w:author="Unknown Author" w:date="2021-12-15T22:09:57Z">
              <w:r>
                <w:rPr>
                  <w:rFonts w:eastAsia="Times New Roman" w:cs="Arial" w:ascii="Arial" w:hAnsi="Arial"/>
                  <w:sz w:val="20"/>
                  <w:szCs w:val="20"/>
                  <w:lang w:val="fr-FR"/>
                </w:rPr>
                <w:delText>41.5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67" w:author="Unknown Author" w:date="2021-12-15T22:09:57Z"/>
              </w:rPr>
            </w:pPr>
            <w:del w:id="966" w:author="Unknown Author" w:date="2021-12-15T22:09:57Z">
              <w:r>
                <w:rPr>
                  <w:rFonts w:eastAsia="Times New Roman" w:cs="Arial" w:ascii="Arial" w:hAnsi="Arial"/>
                  <w:sz w:val="20"/>
                  <w:szCs w:val="20"/>
                  <w:lang w:val="fr-FR"/>
                </w:rPr>
                <w:delText>40.0</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69" w:author="Unknown Author" w:date="2021-12-15T22:09:57Z"/>
              </w:rPr>
            </w:pPr>
            <w:del w:id="968"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71" w:author="Unknown Author" w:date="2021-12-15T22:09:57Z"/>
              </w:rPr>
            </w:pPr>
            <w:del w:id="970" w:author="Unknown Author" w:date="2021-12-15T22:09:57Z">
              <w:r>
                <w:rPr>
                  <w:rFonts w:eastAsia="Times New Roman" w:cs="Arial" w:ascii="Arial" w:hAnsi="Arial"/>
                  <w:sz w:val="20"/>
                  <w:szCs w:val="20"/>
                  <w:lang w:val="fr-FR"/>
                </w:rPr>
                <w:delText>22.5</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73" w:author="Unknown Author" w:date="2021-12-15T22:09:57Z"/>
              </w:rPr>
            </w:pPr>
            <w:del w:id="972" w:author="Unknown Author" w:date="2021-12-15T22:09:57Z">
              <w:r>
                <w:rPr>
                  <w:rFonts w:eastAsia="Times New Roman" w:cs="Arial" w:ascii="Arial" w:hAnsi="Arial"/>
                  <w:sz w:val="20"/>
                  <w:szCs w:val="20"/>
                  <w:lang w:val="fr-FR"/>
                </w:rPr>
                <w:delText>27.7</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975" w:author="Unknown Author" w:date="2021-12-15T22:09:57Z"/>
              </w:rPr>
            </w:pPr>
            <w:del w:id="974"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77" w:author="Unknown Author" w:date="2021-12-15T22:09:57Z"/>
              </w:rPr>
            </w:pPr>
            <w:del w:id="976" w:author="Unknown Author" w:date="2021-12-15T22:09:57Z">
              <w:r>
                <w:rPr>
                  <w:rFonts w:eastAsia="Times New Roman" w:cs="Arial" w:ascii="Arial" w:hAnsi="Arial"/>
                  <w:sz w:val="20"/>
                  <w:szCs w:val="20"/>
                  <w:lang w:val="fr-FR"/>
                </w:rPr>
                <w:delText>D66S2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79" w:author="Unknown Author" w:date="2021-12-15T22:09:57Z"/>
              </w:rPr>
            </w:pPr>
            <w:del w:id="978" w:author="Unknown Author" w:date="2021-12-15T22:09:57Z">
              <w:r>
                <w:rPr>
                  <w:rFonts w:eastAsia="Times New Roman" w:cs="Arial" w:ascii="Arial" w:hAnsi="Arial"/>
                  <w:sz w:val="20"/>
                  <w:szCs w:val="20"/>
                  <w:lang w:val="fr-FR"/>
                </w:rPr>
                <w:delText>0.70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81" w:author="Unknown Author" w:date="2021-12-15T22:09:57Z"/>
              </w:rPr>
            </w:pPr>
            <w:del w:id="980" w:author="Unknown Author" w:date="2021-12-15T22:09:57Z">
              <w:r>
                <w:rPr>
                  <w:rFonts w:eastAsia="Times New Roman" w:cs="Arial" w:ascii="Arial" w:hAnsi="Arial"/>
                  <w:sz w:val="20"/>
                  <w:szCs w:val="20"/>
                  <w:lang w:val="fr-FR"/>
                </w:rPr>
                <w:delText>41.3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83" w:author="Unknown Author" w:date="2021-12-15T22:09:57Z"/>
              </w:rPr>
            </w:pPr>
            <w:del w:id="982" w:author="Unknown Author" w:date="2021-12-15T22:09:57Z">
              <w:r>
                <w:rPr>
                  <w:rFonts w:eastAsia="Times New Roman" w:cs="Arial" w:ascii="Arial" w:hAnsi="Arial"/>
                  <w:sz w:val="20"/>
                  <w:szCs w:val="20"/>
                  <w:lang w:val="fr-FR"/>
                </w:rPr>
                <w:delText>20.4</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85" w:author="Unknown Author" w:date="2021-12-15T22:09:57Z"/>
              </w:rPr>
            </w:pPr>
            <w:del w:id="984" w:author="Unknown Author" w:date="2021-12-15T22:09:57Z">
              <w:r>
                <w:rPr>
                  <w:rFonts w:eastAsia="Times New Roman" w:cs="Arial" w:ascii="Arial" w:hAnsi="Arial"/>
                  <w:sz w:val="20"/>
                  <w:szCs w:val="20"/>
                  <w:lang w:val="fr-FR"/>
                </w:rPr>
                <w:delText>0.81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87" w:author="Unknown Author" w:date="2021-12-15T22:09:57Z"/>
              </w:rPr>
            </w:pPr>
            <w:del w:id="986" w:author="Unknown Author" w:date="2021-12-15T22:09:57Z">
              <w:r>
                <w:rPr>
                  <w:rFonts w:eastAsia="Times New Roman" w:cs="Arial" w:ascii="Arial" w:hAnsi="Arial"/>
                  <w:sz w:val="20"/>
                  <w:szCs w:val="20"/>
                  <w:lang w:val="fr-FR"/>
                </w:rPr>
                <w:delText>29.6</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89" w:author="Unknown Author" w:date="2021-12-15T22:09:57Z"/>
              </w:rPr>
            </w:pPr>
            <w:del w:id="988" w:author="Unknown Author" w:date="2021-12-15T22:09:57Z">
              <w:r>
                <w:rPr>
                  <w:rFonts w:eastAsia="Times New Roman" w:cs="Arial" w:ascii="Arial" w:hAnsi="Arial"/>
                  <w:sz w:val="20"/>
                  <w:szCs w:val="20"/>
                  <w:lang w:val="fr-FR"/>
                </w:rPr>
                <w:delText>19.0</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91" w:author="Unknown Author" w:date="2021-12-15T22:09:57Z"/>
              </w:rPr>
            </w:pPr>
            <w:del w:id="990" w:author="Unknown Author" w:date="2021-12-15T22:09:57Z">
              <w:r>
                <w:rPr>
                  <w:rFonts w:eastAsia="Times New Roman" w:cs="Arial" w:ascii="Arial" w:hAnsi="Arial"/>
                  <w:sz w:val="20"/>
                  <w:szCs w:val="20"/>
                  <w:lang w:val="fr-FR"/>
                </w:rPr>
                <w:delText>0.66</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93" w:author="Unknown Author" w:date="2021-12-15T22:09:57Z"/>
              </w:rPr>
            </w:pPr>
            <w:del w:id="992" w:author="Unknown Author" w:date="2021-12-15T22:09:57Z">
              <w:r>
                <w:rPr>
                  <w:rFonts w:eastAsia="Times New Roman" w:cs="Arial" w:ascii="Arial" w:hAnsi="Arial"/>
                  <w:sz w:val="20"/>
                  <w:szCs w:val="20"/>
                  <w:lang w:val="fr-FR"/>
                </w:rPr>
                <w:delText>47.3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995" w:author="Unknown Author" w:date="2021-12-15T22:09:57Z"/>
              </w:rPr>
            </w:pPr>
            <w:del w:id="994" w:author="Unknown Author" w:date="2021-12-15T22:09:57Z">
              <w:r>
                <w:rPr>
                  <w:rFonts w:eastAsia="Times New Roman" w:cs="Arial" w:ascii="Arial" w:hAnsi="Arial"/>
                  <w:sz w:val="20"/>
                  <w:szCs w:val="20"/>
                  <w:lang w:val="fr-FR"/>
                </w:rPr>
                <w:delText>20.9</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97" w:author="Unknown Author" w:date="2021-12-15T22:09:57Z"/>
              </w:rPr>
            </w:pPr>
            <w:del w:id="996" w:author="Unknown Author" w:date="2021-12-15T22:09:57Z">
              <w:r>
                <w:rPr>
                  <w:rFonts w:eastAsia="Times New Roman" w:cs="Arial" w:ascii="Arial" w:hAnsi="Arial"/>
                  <w:sz w:val="20"/>
                  <w:szCs w:val="20"/>
                  <w:lang w:val="fr-FR"/>
                </w:rPr>
                <w:delText>0.76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999" w:author="Unknown Author" w:date="2021-12-15T22:09:57Z"/>
              </w:rPr>
            </w:pPr>
            <w:del w:id="998" w:author="Unknown Author" w:date="2021-12-15T22:09:57Z">
              <w:r>
                <w:rPr>
                  <w:rFonts w:eastAsia="Times New Roman" w:cs="Arial" w:ascii="Arial" w:hAnsi="Arial"/>
                  <w:sz w:val="20"/>
                  <w:szCs w:val="20"/>
                  <w:lang w:val="fr-FR"/>
                </w:rPr>
                <w:delText>36.8</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01" w:author="Unknown Author" w:date="2021-12-15T22:09:57Z"/>
              </w:rPr>
            </w:pPr>
            <w:del w:id="1000" w:author="Unknown Author" w:date="2021-12-15T22:09:57Z">
              <w:r>
                <w:rPr>
                  <w:rFonts w:eastAsia="Times New Roman" w:cs="Arial" w:ascii="Arial" w:hAnsi="Arial"/>
                  <w:sz w:val="20"/>
                  <w:szCs w:val="20"/>
                  <w:lang w:val="fr-FR"/>
                </w:rPr>
                <w:delText>15.5</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003" w:author="Unknown Author" w:date="2021-12-15T22:09:57Z"/>
              </w:rPr>
            </w:pPr>
            <w:del w:id="1002"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05" w:author="Unknown Author" w:date="2021-12-15T22:09:57Z"/>
              </w:rPr>
            </w:pPr>
            <w:del w:id="1004" w:author="Unknown Author" w:date="2021-12-15T22:09:57Z">
              <w:r>
                <w:rPr>
                  <w:rFonts w:eastAsia="Times New Roman" w:cs="Arial" w:ascii="Arial" w:hAnsi="Arial"/>
                  <w:sz w:val="20"/>
                  <w:szCs w:val="20"/>
                  <w:lang w:val="fr-FR"/>
                </w:rPr>
                <w:delText>D83S1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07" w:author="Unknown Author" w:date="2021-12-15T22:09:57Z"/>
              </w:rPr>
            </w:pPr>
            <w:del w:id="1006" w:author="Unknown Author" w:date="2021-12-15T22:09:57Z">
              <w:r>
                <w:rPr>
                  <w:rFonts w:eastAsia="Times New Roman" w:cs="Arial" w:ascii="Arial" w:hAnsi="Arial"/>
                  <w:sz w:val="20"/>
                  <w:szCs w:val="20"/>
                  <w:lang w:val="fr-FR"/>
                </w:rPr>
                <w:delText>0.90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09" w:author="Unknown Author" w:date="2021-12-15T22:09:57Z"/>
              </w:rPr>
            </w:pPr>
            <w:del w:id="1008" w:author="Unknown Author" w:date="2021-12-15T22:09:57Z">
              <w:r>
                <w:rPr>
                  <w:rFonts w:eastAsia="Times New Roman" w:cs="Arial" w:ascii="Arial" w:hAnsi="Arial"/>
                  <w:sz w:val="20"/>
                  <w:szCs w:val="20"/>
                  <w:lang w:val="fr-FR"/>
                </w:rPr>
                <w:delText>12.6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11" w:author="Unknown Author" w:date="2021-12-15T22:09:57Z"/>
              </w:rPr>
            </w:pPr>
            <w:del w:id="1010" w:author="Unknown Author" w:date="2021-12-15T22:09:57Z">
              <w:r>
                <w:rPr>
                  <w:rFonts w:eastAsia="Times New Roman" w:cs="Arial" w:ascii="Arial" w:hAnsi="Arial"/>
                  <w:sz w:val="20"/>
                  <w:szCs w:val="20"/>
                  <w:lang w:val="fr-FR"/>
                </w:rPr>
                <w:delText>11.3</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13" w:author="Unknown Author" w:date="2021-12-15T22:09:57Z"/>
              </w:rPr>
            </w:pPr>
            <w:del w:id="1012" w:author="Unknown Author" w:date="2021-12-15T22:09:57Z">
              <w:r>
                <w:rPr>
                  <w:rFonts w:eastAsia="Times New Roman" w:cs="Arial" w:ascii="Arial" w:hAnsi="Arial"/>
                  <w:sz w:val="20"/>
                  <w:szCs w:val="20"/>
                  <w:lang w:val="fr-FR"/>
                </w:rPr>
                <w:delText>0.84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15" w:author="Unknown Author" w:date="2021-12-15T22:09:57Z"/>
              </w:rPr>
            </w:pPr>
            <w:del w:id="1014" w:author="Unknown Author" w:date="2021-12-15T22:09:57Z">
              <w:r>
                <w:rPr>
                  <w:rFonts w:eastAsia="Times New Roman" w:cs="Arial" w:ascii="Arial" w:hAnsi="Arial"/>
                  <w:sz w:val="20"/>
                  <w:szCs w:val="20"/>
                  <w:lang w:val="fr-FR"/>
                </w:rPr>
                <w:delText>18.9</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17" w:author="Unknown Author" w:date="2021-12-15T22:09:57Z"/>
              </w:rPr>
            </w:pPr>
            <w:del w:id="1016" w:author="Unknown Author" w:date="2021-12-15T22:09:57Z">
              <w:r>
                <w:rPr>
                  <w:rFonts w:eastAsia="Times New Roman" w:cs="Arial" w:ascii="Arial" w:hAnsi="Arial"/>
                  <w:sz w:val="20"/>
                  <w:szCs w:val="20"/>
                  <w:lang w:val="fr-FR"/>
                </w:rPr>
                <w:delText>21.4</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19" w:author="Unknown Author" w:date="2021-12-15T22:09:57Z"/>
              </w:rPr>
            </w:pPr>
            <w:del w:id="1018" w:author="Unknown Author" w:date="2021-12-15T22:09:57Z">
              <w:r>
                <w:rPr>
                  <w:rFonts w:eastAsia="Times New Roman" w:cs="Arial" w:ascii="Arial" w:hAnsi="Arial"/>
                  <w:sz w:val="20"/>
                  <w:szCs w:val="20"/>
                  <w:lang w:val="fr-FR"/>
                </w:rPr>
                <w:delText>0.86</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21" w:author="Unknown Author" w:date="2021-12-15T22:09:57Z"/>
              </w:rPr>
            </w:pPr>
            <w:del w:id="1020" w:author="Unknown Author" w:date="2021-12-15T22:09:57Z">
              <w:r>
                <w:rPr>
                  <w:rFonts w:eastAsia="Times New Roman" w:cs="Arial" w:ascii="Arial" w:hAnsi="Arial"/>
                  <w:sz w:val="20"/>
                  <w:szCs w:val="20"/>
                  <w:lang w:val="fr-FR"/>
                </w:rPr>
                <w:delText>9.7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23" w:author="Unknown Author" w:date="2021-12-15T22:09:57Z"/>
              </w:rPr>
            </w:pPr>
            <w:del w:id="1022" w:author="Unknown Author" w:date="2021-12-15T22:09:57Z">
              <w:r>
                <w:rPr>
                  <w:rFonts w:eastAsia="Times New Roman" w:cs="Arial" w:ascii="Arial" w:hAnsi="Arial"/>
                  <w:sz w:val="20"/>
                  <w:szCs w:val="20"/>
                  <w:lang w:val="fr-FR"/>
                </w:rPr>
                <w:delText>18.2</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25" w:author="Unknown Author" w:date="2021-12-15T22:09:57Z"/>
              </w:rPr>
            </w:pPr>
            <w:del w:id="1024" w:author="Unknown Author" w:date="2021-12-15T22:09:57Z">
              <w:r>
                <w:rPr>
                  <w:rFonts w:eastAsia="Times New Roman" w:cs="Arial" w:ascii="Arial" w:hAnsi="Arial"/>
                  <w:sz w:val="20"/>
                  <w:szCs w:val="20"/>
                  <w:lang w:val="fr-FR"/>
                </w:rPr>
                <w:delText>0.91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27" w:author="Unknown Author" w:date="2021-12-15T22:09:57Z"/>
              </w:rPr>
            </w:pPr>
            <w:del w:id="1026" w:author="Unknown Author" w:date="2021-12-15T22:09:57Z">
              <w:r>
                <w:rPr>
                  <w:rFonts w:eastAsia="Times New Roman" w:cs="Arial" w:ascii="Arial" w:hAnsi="Arial"/>
                  <w:sz w:val="20"/>
                  <w:szCs w:val="20"/>
                  <w:lang w:val="fr-FR"/>
                </w:rPr>
                <w:delText>14.5</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29" w:author="Unknown Author" w:date="2021-12-15T22:09:57Z"/>
              </w:rPr>
            </w:pPr>
            <w:del w:id="1028" w:author="Unknown Author" w:date="2021-12-15T22:09:57Z">
              <w:r>
                <w:rPr>
                  <w:rFonts w:eastAsia="Times New Roman" w:cs="Arial" w:ascii="Arial" w:hAnsi="Arial"/>
                  <w:sz w:val="20"/>
                  <w:szCs w:val="20"/>
                  <w:lang w:val="fr-FR"/>
                </w:rPr>
                <w:delText>11.0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031" w:author="Unknown Author" w:date="2021-12-15T22:09:57Z"/>
              </w:rPr>
            </w:pPr>
            <w:del w:id="1030" w:author="Unknown Author" w:date="2021-12-15T22:09:57Z">
              <w:r>
                <w:rPr>
                  <w:rFonts w:eastAsia="Times New Roman" w:cs="Arial" w:ascii="Arial" w:hAnsi="Arial"/>
                  <w:i/>
                  <w:iCs/>
                  <w:sz w:val="20"/>
                  <w:szCs w:val="20"/>
                  <w:lang w:val="fr-FR"/>
                </w:rPr>
                <w:delText>Cistus mon.</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33" w:author="Unknown Author" w:date="2021-12-15T22:09:57Z"/>
              </w:rPr>
            </w:pPr>
            <w:del w:id="1032" w:author="Unknown Author" w:date="2021-12-15T22:09:57Z">
              <w:r>
                <w:rPr>
                  <w:rFonts w:eastAsia="Times New Roman" w:cs="Arial" w:ascii="Arial" w:hAnsi="Arial"/>
                  <w:sz w:val="20"/>
                  <w:szCs w:val="20"/>
                  <w:lang w:val="fr-FR"/>
                </w:rPr>
                <w:delText>D83S3</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35" w:author="Unknown Author" w:date="2021-12-15T22:09:57Z"/>
              </w:rPr>
            </w:pPr>
            <w:del w:id="1034"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37" w:author="Unknown Author" w:date="2021-12-15T22:09:57Z"/>
              </w:rPr>
            </w:pPr>
            <w:del w:id="1036" w:author="Unknown Author" w:date="2021-12-15T22:09:57Z">
              <w:r>
                <w:rPr>
                  <w:rFonts w:eastAsia="Times New Roman" w:cs="Arial" w:ascii="Arial" w:hAnsi="Arial"/>
                  <w:sz w:val="20"/>
                  <w:szCs w:val="20"/>
                  <w:lang w:val="fr-FR"/>
                </w:rPr>
                <w:delText>33.3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39" w:author="Unknown Author" w:date="2021-12-15T22:09:57Z"/>
              </w:rPr>
            </w:pPr>
            <w:del w:id="1038" w:author="Unknown Author" w:date="2021-12-15T22:09:57Z">
              <w:r>
                <w:rPr>
                  <w:rFonts w:eastAsia="Times New Roman" w:cs="Arial" w:ascii="Arial" w:hAnsi="Arial"/>
                  <w:sz w:val="20"/>
                  <w:szCs w:val="20"/>
                  <w:lang w:val="fr-FR"/>
                </w:rPr>
                <w:delText>11.0</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41" w:author="Unknown Author" w:date="2021-12-15T22:09:57Z"/>
              </w:rPr>
            </w:pPr>
            <w:del w:id="1040" w:author="Unknown Author" w:date="2021-12-15T22:09:57Z">
              <w:r>
                <w:rPr>
                  <w:rFonts w:eastAsia="Times New Roman" w:cs="Arial" w:ascii="Arial" w:hAnsi="Arial"/>
                  <w:sz w:val="20"/>
                  <w:szCs w:val="20"/>
                  <w:lang w:val="fr-FR"/>
                </w:rPr>
                <w:delText>0.74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43" w:author="Unknown Author" w:date="2021-12-15T22:09:57Z"/>
              </w:rPr>
            </w:pPr>
            <w:del w:id="1042" w:author="Unknown Author" w:date="2021-12-15T22:09:57Z">
              <w:r>
                <w:rPr>
                  <w:rFonts w:eastAsia="Times New Roman" w:cs="Arial" w:ascii="Arial" w:hAnsi="Arial"/>
                  <w:sz w:val="20"/>
                  <w:szCs w:val="20"/>
                  <w:lang w:val="fr-FR"/>
                </w:rPr>
                <w:delText>39.7</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45" w:author="Unknown Author" w:date="2021-12-15T22:09:57Z"/>
              </w:rPr>
            </w:pPr>
            <w:del w:id="1044" w:author="Unknown Author" w:date="2021-12-15T22:09:57Z">
              <w:r>
                <w:rPr>
                  <w:rFonts w:eastAsia="Times New Roman" w:cs="Arial" w:ascii="Arial" w:hAnsi="Arial"/>
                  <w:sz w:val="20"/>
                  <w:szCs w:val="20"/>
                  <w:lang w:val="fr-FR"/>
                </w:rPr>
                <w:delText>20.7</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47" w:author="Unknown Author" w:date="2021-12-15T22:09:57Z"/>
              </w:rPr>
            </w:pPr>
            <w:del w:id="1046"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49" w:author="Unknown Author" w:date="2021-12-15T22:09:57Z"/>
              </w:rPr>
            </w:pPr>
            <w:del w:id="1048" w:author="Unknown Author" w:date="2021-12-15T22:09:57Z">
              <w:r>
                <w:rPr>
                  <w:rFonts w:eastAsia="Times New Roman" w:cs="Arial" w:ascii="Arial" w:hAnsi="Arial"/>
                  <w:sz w:val="20"/>
                  <w:szCs w:val="20"/>
                  <w:lang w:val="fr-FR"/>
                </w:rPr>
                <w:delText>35.6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51" w:author="Unknown Author" w:date="2021-12-15T22:09:57Z"/>
              </w:rPr>
            </w:pPr>
            <w:del w:id="1050" w:author="Unknown Author" w:date="2021-12-15T22:09:57Z">
              <w:r>
                <w:rPr>
                  <w:rFonts w:eastAsia="Times New Roman" w:cs="Arial" w:ascii="Arial" w:hAnsi="Arial"/>
                  <w:sz w:val="20"/>
                  <w:szCs w:val="20"/>
                  <w:lang w:val="fr-FR"/>
                </w:rPr>
                <w:delText>9.1</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53" w:author="Unknown Author" w:date="2021-12-15T22:09:57Z"/>
              </w:rPr>
            </w:pPr>
            <w:del w:id="1052" w:author="Unknown Author" w:date="2021-12-15T22:09:57Z">
              <w:r>
                <w:rPr>
                  <w:rFonts w:eastAsia="Times New Roman" w:cs="Arial" w:ascii="Arial" w:hAnsi="Arial"/>
                  <w:sz w:val="20"/>
                  <w:szCs w:val="20"/>
                  <w:lang w:val="fr-FR"/>
                </w:rPr>
                <w:delText>0.82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55" w:author="Unknown Author" w:date="2021-12-15T22:09:57Z"/>
              </w:rPr>
            </w:pPr>
            <w:del w:id="1054" w:author="Unknown Author" w:date="2021-12-15T22:09:57Z">
              <w:r>
                <w:rPr>
                  <w:rFonts w:eastAsia="Times New Roman" w:cs="Arial" w:ascii="Arial" w:hAnsi="Arial"/>
                  <w:sz w:val="20"/>
                  <w:szCs w:val="20"/>
                  <w:lang w:val="fr-FR"/>
                </w:rPr>
                <w:delText>35.0</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57" w:author="Unknown Author" w:date="2021-12-15T22:09:57Z"/>
              </w:rPr>
            </w:pPr>
            <w:del w:id="1056" w:author="Unknown Author" w:date="2021-12-15T22:09:57Z">
              <w:r>
                <w:rPr>
                  <w:rFonts w:eastAsia="Times New Roman" w:cs="Arial" w:ascii="Arial" w:hAnsi="Arial"/>
                  <w:sz w:val="20"/>
                  <w:szCs w:val="20"/>
                  <w:lang w:val="fr-FR"/>
                </w:rPr>
                <w:delText>11.2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059" w:author="Unknown Author" w:date="2021-12-15T22:09:57Z"/>
              </w:rPr>
            </w:pPr>
            <w:del w:id="1058"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61" w:author="Unknown Author" w:date="2021-12-15T22:09:57Z"/>
              </w:rPr>
            </w:pPr>
            <w:del w:id="1060" w:author="Unknown Author" w:date="2021-12-15T22:09:57Z">
              <w:r>
                <w:rPr>
                  <w:rFonts w:eastAsia="Times New Roman" w:cs="Arial" w:ascii="Arial" w:hAnsi="Arial"/>
                  <w:sz w:val="20"/>
                  <w:szCs w:val="20"/>
                  <w:lang w:val="fr-FR"/>
                </w:rPr>
                <w:delText>D2AS1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63" w:author="Unknown Author" w:date="2021-12-15T22:09:57Z"/>
              </w:rPr>
            </w:pPr>
            <w:del w:id="1062" w:author="Unknown Author" w:date="2021-12-15T22:09:57Z">
              <w:r>
                <w:rPr>
                  <w:rFonts w:eastAsia="Times New Roman" w:cs="Arial" w:ascii="Arial" w:hAnsi="Arial"/>
                  <w:sz w:val="20"/>
                  <w:szCs w:val="20"/>
                  <w:lang w:val="fr-FR"/>
                </w:rPr>
                <w:delText>0.86</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65" w:author="Unknown Author" w:date="2021-12-15T22:09:57Z"/>
              </w:rPr>
            </w:pPr>
            <w:del w:id="1064" w:author="Unknown Author" w:date="2021-12-15T22:09:57Z">
              <w:r>
                <w:rPr>
                  <w:rFonts w:eastAsia="Times New Roman" w:cs="Arial" w:ascii="Arial" w:hAnsi="Arial"/>
                  <w:sz w:val="20"/>
                  <w:szCs w:val="20"/>
                  <w:lang w:val="fr-FR"/>
                </w:rPr>
                <w:delText>14.0</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67" w:author="Unknown Author" w:date="2021-12-15T22:09:57Z"/>
              </w:rPr>
            </w:pPr>
            <w:del w:id="1066" w:author="Unknown Author" w:date="2021-12-15T22:09:57Z">
              <w:r>
                <w:rPr>
                  <w:rFonts w:eastAsia="Times New Roman" w:cs="Arial" w:ascii="Arial" w:hAnsi="Arial"/>
                  <w:sz w:val="20"/>
                  <w:szCs w:val="20"/>
                  <w:lang w:val="fr-FR"/>
                </w:rPr>
                <w:delText>26.1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69" w:author="Unknown Author" w:date="2021-12-15T22:09:57Z"/>
              </w:rPr>
            </w:pPr>
            <w:del w:id="1068"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71" w:author="Unknown Author" w:date="2021-12-15T22:09:57Z"/>
              </w:rPr>
            </w:pPr>
            <w:del w:id="1070" w:author="Unknown Author" w:date="2021-12-15T22:09:57Z">
              <w:r>
                <w:rPr>
                  <w:rFonts w:eastAsia="Times New Roman" w:cs="Arial" w:ascii="Arial" w:hAnsi="Arial"/>
                  <w:sz w:val="20"/>
                  <w:szCs w:val="20"/>
                  <w:lang w:val="fr-FR"/>
                </w:rPr>
                <w:delText>32.9</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73" w:author="Unknown Author" w:date="2021-12-15T22:09:57Z"/>
              </w:rPr>
            </w:pPr>
            <w:del w:id="1072" w:author="Unknown Author" w:date="2021-12-15T22:09:57Z">
              <w:r>
                <w:rPr>
                  <w:rFonts w:eastAsia="Times New Roman" w:cs="Arial" w:ascii="Arial" w:hAnsi="Arial"/>
                  <w:sz w:val="20"/>
                  <w:szCs w:val="20"/>
                  <w:lang w:val="fr-FR"/>
                </w:rPr>
                <w:delText>24.3</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75" w:author="Unknown Author" w:date="2021-12-15T22:09:57Z"/>
              </w:rPr>
            </w:pPr>
            <w:del w:id="1074"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77" w:author="Unknown Author" w:date="2021-12-15T22:09:57Z"/>
              </w:rPr>
            </w:pPr>
            <w:del w:id="1076" w:author="Unknown Author" w:date="2021-12-15T22:09:57Z">
              <w:r>
                <w:rPr>
                  <w:rFonts w:eastAsia="Times New Roman" w:cs="Arial" w:ascii="Arial" w:hAnsi="Arial"/>
                  <w:sz w:val="20"/>
                  <w:szCs w:val="20"/>
                  <w:lang w:val="fr-FR"/>
                </w:rPr>
                <w:delText>26.3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79" w:author="Unknown Author" w:date="2021-12-15T22:09:57Z"/>
              </w:rPr>
            </w:pPr>
            <w:del w:id="1078" w:author="Unknown Author" w:date="2021-12-15T22:09:57Z">
              <w:r>
                <w:rPr>
                  <w:rFonts w:eastAsia="Times New Roman" w:cs="Arial" w:ascii="Arial" w:hAnsi="Arial"/>
                  <w:sz w:val="20"/>
                  <w:szCs w:val="20"/>
                  <w:lang w:val="fr-FR"/>
                </w:rPr>
                <w:delText>22.3</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81" w:author="Unknown Author" w:date="2021-12-15T22:09:57Z"/>
              </w:rPr>
            </w:pPr>
            <w:del w:id="1080" w:author="Unknown Author" w:date="2021-12-15T22:09:57Z">
              <w:r>
                <w:rPr>
                  <w:rFonts w:eastAsia="Times New Roman" w:cs="Arial" w:ascii="Arial" w:hAnsi="Arial"/>
                  <w:sz w:val="20"/>
                  <w:szCs w:val="20"/>
                  <w:lang w:val="fr-FR"/>
                </w:rPr>
                <w:delText>0.86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83" w:author="Unknown Author" w:date="2021-12-15T22:09:57Z"/>
              </w:rPr>
            </w:pPr>
            <w:del w:id="1082" w:author="Unknown Author" w:date="2021-12-15T22:09:57Z">
              <w:r>
                <w:rPr>
                  <w:rFonts w:eastAsia="Times New Roman" w:cs="Arial" w:ascii="Arial" w:hAnsi="Arial"/>
                  <w:sz w:val="20"/>
                  <w:szCs w:val="20"/>
                  <w:lang w:val="fr-FR"/>
                </w:rPr>
                <w:delText>11.9</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85" w:author="Unknown Author" w:date="2021-12-15T22:09:57Z"/>
              </w:rPr>
            </w:pPr>
            <w:del w:id="1084" w:author="Unknown Author" w:date="2021-12-15T22:09:57Z">
              <w:r>
                <w:rPr>
                  <w:rFonts w:eastAsia="Times New Roman" w:cs="Arial" w:ascii="Arial" w:hAnsi="Arial"/>
                  <w:sz w:val="20"/>
                  <w:szCs w:val="20"/>
                  <w:lang w:val="fr-FR"/>
                </w:rPr>
                <w:delText>27.0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087" w:author="Unknown Author" w:date="2021-12-15T22:09:57Z"/>
              </w:rPr>
            </w:pPr>
            <w:del w:id="1086"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89" w:author="Unknown Author" w:date="2021-12-15T22:09:57Z"/>
              </w:rPr>
            </w:pPr>
            <w:del w:id="1088" w:author="Unknown Author" w:date="2021-12-15T22:09:57Z">
              <w:r>
                <w:rPr>
                  <w:rFonts w:eastAsia="Times New Roman" w:cs="Arial" w:ascii="Arial" w:hAnsi="Arial"/>
                  <w:sz w:val="20"/>
                  <w:szCs w:val="20"/>
                  <w:lang w:val="fr-FR"/>
                </w:rPr>
                <w:delText>D2AS2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91" w:author="Unknown Author" w:date="2021-12-15T22:09:57Z"/>
              </w:rPr>
            </w:pPr>
            <w:del w:id="1090" w:author="Unknown Author" w:date="2021-12-15T22:09:57Z">
              <w:r>
                <w:rPr>
                  <w:rFonts w:eastAsia="Times New Roman" w:cs="Arial" w:ascii="Arial" w:hAnsi="Arial"/>
                  <w:sz w:val="20"/>
                  <w:szCs w:val="20"/>
                  <w:lang w:val="fr-FR"/>
                </w:rPr>
                <w:delText>0.88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93" w:author="Unknown Author" w:date="2021-12-15T22:09:57Z"/>
              </w:rPr>
            </w:pPr>
            <w:del w:id="1092" w:author="Unknown Author" w:date="2021-12-15T22:09:57Z">
              <w:r>
                <w:rPr>
                  <w:rFonts w:eastAsia="Times New Roman" w:cs="Arial" w:ascii="Arial" w:hAnsi="Arial"/>
                  <w:sz w:val="20"/>
                  <w:szCs w:val="20"/>
                  <w:lang w:val="fr-FR"/>
                </w:rPr>
                <w:delText>8.1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095" w:author="Unknown Author" w:date="2021-12-15T22:09:57Z"/>
              </w:rPr>
            </w:pPr>
            <w:del w:id="1094" w:author="Unknown Author" w:date="2021-12-15T22:09:57Z">
              <w:r>
                <w:rPr>
                  <w:rFonts w:eastAsia="Times New Roman" w:cs="Arial" w:ascii="Arial" w:hAnsi="Arial"/>
                  <w:sz w:val="20"/>
                  <w:szCs w:val="20"/>
                  <w:lang w:val="fr-FR"/>
                </w:rPr>
                <w:delText>29.1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97" w:author="Unknown Author" w:date="2021-12-15T22:09:57Z"/>
              </w:rPr>
            </w:pPr>
            <w:del w:id="1096" w:author="Unknown Author" w:date="2021-12-15T22:09:57Z">
              <w:r>
                <w:rPr>
                  <w:rFonts w:eastAsia="Times New Roman" w:cs="Arial" w:ascii="Arial" w:hAnsi="Arial"/>
                  <w:sz w:val="20"/>
                  <w:szCs w:val="20"/>
                  <w:lang w:val="fr-FR"/>
                </w:rPr>
                <w:delText>0.84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099" w:author="Unknown Author" w:date="2021-12-15T22:09:57Z"/>
              </w:rPr>
            </w:pPr>
            <w:del w:id="1098" w:author="Unknown Author" w:date="2021-12-15T22:09:57Z">
              <w:r>
                <w:rPr>
                  <w:rFonts w:eastAsia="Times New Roman" w:cs="Arial" w:ascii="Arial" w:hAnsi="Arial"/>
                  <w:sz w:val="20"/>
                  <w:szCs w:val="20"/>
                  <w:lang w:val="fr-FR"/>
                </w:rPr>
                <w:delText>17.0</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01" w:author="Unknown Author" w:date="2021-12-15T22:09:57Z"/>
              </w:rPr>
            </w:pPr>
            <w:del w:id="1100" w:author="Unknown Author" w:date="2021-12-15T22:09:57Z">
              <w:r>
                <w:rPr>
                  <w:rFonts w:eastAsia="Times New Roman" w:cs="Arial" w:ascii="Arial" w:hAnsi="Arial"/>
                  <w:sz w:val="20"/>
                  <w:szCs w:val="20"/>
                  <w:lang w:val="fr-FR"/>
                </w:rPr>
                <w:delText>26.0</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03" w:author="Unknown Author" w:date="2021-12-15T22:09:57Z"/>
              </w:rPr>
            </w:pPr>
            <w:del w:id="1102"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05" w:author="Unknown Author" w:date="2021-12-15T22:09:57Z"/>
              </w:rPr>
            </w:pPr>
            <w:del w:id="1104" w:author="Unknown Author" w:date="2021-12-15T22:09:57Z">
              <w:r>
                <w:rPr>
                  <w:rFonts w:eastAsia="Times New Roman" w:cs="Arial" w:ascii="Arial" w:hAnsi="Arial"/>
                  <w:sz w:val="20"/>
                  <w:szCs w:val="20"/>
                  <w:lang w:val="fr-FR"/>
                </w:rPr>
                <w:delText>15.1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07" w:author="Unknown Author" w:date="2021-12-15T22:09:57Z"/>
              </w:rPr>
            </w:pPr>
            <w:del w:id="1106" w:author="Unknown Author" w:date="2021-12-15T22:09:57Z">
              <w:r>
                <w:rPr>
                  <w:rFonts w:eastAsia="Times New Roman" w:cs="Arial" w:ascii="Arial" w:hAnsi="Arial"/>
                  <w:sz w:val="20"/>
                  <w:szCs w:val="20"/>
                  <w:lang w:val="fr-FR"/>
                </w:rPr>
                <w:delText>27.8</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09" w:author="Unknown Author" w:date="2021-12-15T22:09:57Z"/>
              </w:rPr>
            </w:pPr>
            <w:del w:id="1108" w:author="Unknown Author" w:date="2021-12-15T22:09:57Z">
              <w:r>
                <w:rPr>
                  <w:rFonts w:eastAsia="Times New Roman" w:cs="Arial" w:ascii="Arial" w:hAnsi="Arial"/>
                  <w:sz w:val="20"/>
                  <w:szCs w:val="20"/>
                  <w:lang w:val="fr-FR"/>
                </w:rPr>
                <w:delText>0.91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11" w:author="Unknown Author" w:date="2021-12-15T22:09:57Z"/>
              </w:rPr>
            </w:pPr>
            <w:del w:id="1110" w:author="Unknown Author" w:date="2021-12-15T22:09:57Z">
              <w:r>
                <w:rPr>
                  <w:rFonts w:eastAsia="Times New Roman" w:cs="Arial" w:ascii="Arial" w:hAnsi="Arial"/>
                  <w:sz w:val="20"/>
                  <w:szCs w:val="20"/>
                  <w:lang w:val="fr-FR"/>
                </w:rPr>
                <w:delText>6.0</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13" w:author="Unknown Author" w:date="2021-12-15T22:09:57Z"/>
              </w:rPr>
            </w:pPr>
            <w:del w:id="1112" w:author="Unknown Author" w:date="2021-12-15T22:09:57Z">
              <w:r>
                <w:rPr>
                  <w:rFonts w:eastAsia="Times New Roman" w:cs="Arial" w:ascii="Arial" w:hAnsi="Arial"/>
                  <w:sz w:val="20"/>
                  <w:szCs w:val="20"/>
                  <w:lang w:val="fr-FR"/>
                </w:rPr>
                <w:delText>19.9</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115" w:author="Unknown Author" w:date="2021-12-15T22:09:57Z"/>
              </w:rPr>
            </w:pPr>
            <w:del w:id="1114"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17" w:author="Unknown Author" w:date="2021-12-15T22:09:57Z"/>
              </w:rPr>
            </w:pPr>
            <w:del w:id="1116" w:author="Unknown Author" w:date="2021-12-15T22:09:57Z">
              <w:r>
                <w:rPr>
                  <w:rFonts w:eastAsia="Times New Roman" w:cs="Arial" w:ascii="Arial" w:hAnsi="Arial"/>
                  <w:sz w:val="20"/>
                  <w:szCs w:val="20"/>
                  <w:lang w:val="fr-FR"/>
                </w:rPr>
                <w:delText>D2BS2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19" w:author="Unknown Author" w:date="2021-12-15T22:09:57Z"/>
              </w:rPr>
            </w:pPr>
            <w:del w:id="1118"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21" w:author="Unknown Author" w:date="2021-12-15T22:09:57Z"/>
              </w:rPr>
            </w:pPr>
            <w:del w:id="1120" w:author="Unknown Author" w:date="2021-12-15T22:09:57Z">
              <w:r>
                <w:rPr>
                  <w:rFonts w:eastAsia="Times New Roman" w:cs="Arial" w:ascii="Arial" w:hAnsi="Arial"/>
                  <w:sz w:val="20"/>
                  <w:szCs w:val="20"/>
                  <w:lang w:val="fr-FR"/>
                </w:rPr>
                <w:delText>28.7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23" w:author="Unknown Author" w:date="2021-12-15T22:09:57Z"/>
              </w:rPr>
            </w:pPr>
            <w:del w:id="1122" w:author="Unknown Author" w:date="2021-12-15T22:09:57Z">
              <w:r>
                <w:rPr>
                  <w:rFonts w:eastAsia="Times New Roman" w:cs="Arial" w:ascii="Arial" w:hAnsi="Arial"/>
                  <w:sz w:val="20"/>
                  <w:szCs w:val="20"/>
                  <w:lang w:val="fr-FR"/>
                </w:rPr>
                <w:delText>15.7</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25" w:author="Unknown Author" w:date="2021-12-15T22:09:57Z"/>
              </w:rPr>
            </w:pPr>
            <w:del w:id="1124" w:author="Unknown Author" w:date="2021-12-15T22:09:57Z">
              <w:r>
                <w:rPr>
                  <w:rFonts w:eastAsia="Times New Roman" w:cs="Arial" w:ascii="Arial" w:hAnsi="Arial"/>
                  <w:sz w:val="20"/>
                  <w:szCs w:val="20"/>
                  <w:lang w:val="fr-FR"/>
                </w:rPr>
                <w:delText>0.69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27" w:author="Unknown Author" w:date="2021-12-15T22:09:57Z"/>
              </w:rPr>
            </w:pPr>
            <w:del w:id="1126" w:author="Unknown Author" w:date="2021-12-15T22:09:57Z">
              <w:r>
                <w:rPr>
                  <w:rFonts w:eastAsia="Times New Roman" w:cs="Arial" w:ascii="Arial" w:hAnsi="Arial"/>
                  <w:sz w:val="20"/>
                  <w:szCs w:val="20"/>
                  <w:lang w:val="fr-FR"/>
                </w:rPr>
                <w:delText>29.5</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29" w:author="Unknown Author" w:date="2021-12-15T22:09:57Z"/>
              </w:rPr>
            </w:pPr>
            <w:del w:id="1128" w:author="Unknown Author" w:date="2021-12-15T22:09:57Z">
              <w:r>
                <w:rPr>
                  <w:rFonts w:eastAsia="Times New Roman" w:cs="Arial" w:ascii="Arial" w:hAnsi="Arial"/>
                  <w:sz w:val="20"/>
                  <w:szCs w:val="20"/>
                  <w:lang w:val="fr-FR"/>
                </w:rPr>
                <w:delText>36.6</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31" w:author="Unknown Author" w:date="2021-12-15T22:09:57Z"/>
              </w:rPr>
            </w:pPr>
            <w:del w:id="1130" w:author="Unknown Author" w:date="2021-12-15T22:09:57Z">
              <w:r>
                <w:rPr>
                  <w:rFonts w:eastAsia="Times New Roman" w:cs="Arial" w:ascii="Arial" w:hAnsi="Arial"/>
                  <w:sz w:val="20"/>
                  <w:szCs w:val="20"/>
                  <w:lang w:val="fr-FR"/>
                </w:rPr>
                <w:delText>0.82</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33" w:author="Unknown Author" w:date="2021-12-15T22:09:57Z"/>
              </w:rPr>
            </w:pPr>
            <w:del w:id="1132" w:author="Unknown Author" w:date="2021-12-15T22:09:57Z">
              <w:r>
                <w:rPr>
                  <w:rFonts w:eastAsia="Times New Roman" w:cs="Arial" w:ascii="Arial" w:hAnsi="Arial"/>
                  <w:sz w:val="20"/>
                  <w:szCs w:val="20"/>
                  <w:lang w:val="fr-FR"/>
                </w:rPr>
                <w:delText>21.4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35" w:author="Unknown Author" w:date="2021-12-15T22:09:57Z"/>
              </w:rPr>
            </w:pPr>
            <w:del w:id="1134" w:author="Unknown Author" w:date="2021-12-15T22:09:57Z">
              <w:r>
                <w:rPr>
                  <w:rFonts w:eastAsia="Times New Roman" w:cs="Arial" w:ascii="Arial" w:hAnsi="Arial"/>
                  <w:sz w:val="20"/>
                  <w:szCs w:val="20"/>
                  <w:lang w:val="fr-FR"/>
                </w:rPr>
                <w:delText>26.6</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37" w:author="Unknown Author" w:date="2021-12-15T22:09:57Z"/>
              </w:rPr>
            </w:pPr>
            <w:del w:id="1136" w:author="Unknown Author" w:date="2021-12-15T22:09:57Z">
              <w:r>
                <w:rPr>
                  <w:rFonts w:eastAsia="Times New Roman" w:cs="Arial" w:ascii="Arial" w:hAnsi="Arial"/>
                  <w:sz w:val="20"/>
                  <w:szCs w:val="20"/>
                  <w:lang w:val="fr-FR"/>
                </w:rPr>
                <w:delText>0.84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39" w:author="Unknown Author" w:date="2021-12-15T22:09:57Z"/>
              </w:rPr>
            </w:pPr>
            <w:del w:id="1138" w:author="Unknown Author" w:date="2021-12-15T22:09:57Z">
              <w:r>
                <w:rPr>
                  <w:rFonts w:eastAsia="Times New Roman" w:cs="Arial" w:ascii="Arial" w:hAnsi="Arial"/>
                  <w:sz w:val="20"/>
                  <w:szCs w:val="20"/>
                  <w:lang w:val="fr-FR"/>
                </w:rPr>
                <w:delText>20.3</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41" w:author="Unknown Author" w:date="2021-12-15T22:09:57Z"/>
              </w:rPr>
            </w:pPr>
            <w:del w:id="1140" w:author="Unknown Author" w:date="2021-12-15T22:09:57Z">
              <w:r>
                <w:rPr>
                  <w:rFonts w:eastAsia="Times New Roman" w:cs="Arial" w:ascii="Arial" w:hAnsi="Arial"/>
                  <w:sz w:val="20"/>
                  <w:szCs w:val="20"/>
                  <w:lang w:val="fr-FR"/>
                </w:rPr>
                <w:delText>22.6</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143" w:author="Unknown Author" w:date="2021-12-15T22:09:57Z"/>
              </w:rPr>
            </w:pPr>
            <w:del w:id="1142"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45" w:author="Unknown Author" w:date="2021-12-15T22:09:57Z"/>
              </w:rPr>
            </w:pPr>
            <w:del w:id="1144" w:author="Unknown Author" w:date="2021-12-15T22:09:57Z">
              <w:r>
                <w:rPr>
                  <w:rFonts w:eastAsia="Times New Roman" w:cs="Arial" w:ascii="Arial" w:hAnsi="Arial"/>
                  <w:sz w:val="20"/>
                  <w:szCs w:val="20"/>
                  <w:lang w:val="fr-FR"/>
                </w:rPr>
                <w:delText>D2BS3</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47" w:author="Unknown Author" w:date="2021-12-15T22:09:57Z"/>
              </w:rPr>
            </w:pPr>
            <w:del w:id="1146"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49" w:author="Unknown Author" w:date="2021-12-15T22:09:57Z"/>
              </w:rPr>
            </w:pPr>
            <w:del w:id="1148" w:author="Unknown Author" w:date="2021-12-15T22:09:57Z">
              <w:r>
                <w:rPr>
                  <w:rFonts w:eastAsia="Times New Roman" w:cs="Arial" w:ascii="Arial" w:hAnsi="Arial"/>
                  <w:sz w:val="20"/>
                  <w:szCs w:val="20"/>
                  <w:lang w:val="fr-FR"/>
                </w:rPr>
                <w:delText>32.4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51" w:author="Unknown Author" w:date="2021-12-15T22:09:57Z"/>
              </w:rPr>
            </w:pPr>
            <w:del w:id="1150" w:author="Unknown Author" w:date="2021-12-15T22:09:57Z">
              <w:r>
                <w:rPr>
                  <w:rFonts w:eastAsia="Times New Roman" w:cs="Arial" w:ascii="Arial" w:hAnsi="Arial"/>
                  <w:sz w:val="20"/>
                  <w:szCs w:val="20"/>
                  <w:lang w:val="fr-FR"/>
                </w:rPr>
                <w:delText>15.6</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53" w:author="Unknown Author" w:date="2021-12-15T22:09:57Z"/>
              </w:rPr>
            </w:pPr>
            <w:del w:id="1152"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55" w:author="Unknown Author" w:date="2021-12-15T22:09:57Z"/>
              </w:rPr>
            </w:pPr>
            <w:del w:id="1154" w:author="Unknown Author" w:date="2021-12-15T22:09:57Z">
              <w:r>
                <w:rPr>
                  <w:rFonts w:eastAsia="Times New Roman" w:cs="Arial" w:ascii="Arial" w:hAnsi="Arial"/>
                  <w:sz w:val="20"/>
                  <w:szCs w:val="20"/>
                  <w:lang w:val="fr-FR"/>
                </w:rPr>
                <w:delText>16.2</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57" w:author="Unknown Author" w:date="2021-12-15T22:09:57Z"/>
              </w:rPr>
            </w:pPr>
            <w:del w:id="1156" w:author="Unknown Author" w:date="2021-12-15T22:09:57Z">
              <w:r>
                <w:rPr>
                  <w:rFonts w:eastAsia="Times New Roman" w:cs="Arial" w:ascii="Arial" w:hAnsi="Arial"/>
                  <w:sz w:val="20"/>
                  <w:szCs w:val="20"/>
                  <w:lang w:val="fr-FR"/>
                </w:rPr>
                <w:delText>36.5</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59" w:author="Unknown Author" w:date="2021-12-15T22:09:57Z"/>
              </w:rPr>
            </w:pPr>
            <w:del w:id="1158" w:author="Unknown Author" w:date="2021-12-15T22:09:57Z">
              <w:r>
                <w:rPr>
                  <w:rFonts w:eastAsia="Times New Roman" w:cs="Arial" w:ascii="Arial" w:hAnsi="Arial"/>
                  <w:sz w:val="20"/>
                  <w:szCs w:val="20"/>
                  <w:lang w:val="fr-FR"/>
                </w:rPr>
                <w:delText>0.80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61" w:author="Unknown Author" w:date="2021-12-15T22:09:57Z"/>
              </w:rPr>
            </w:pPr>
            <w:del w:id="1160" w:author="Unknown Author" w:date="2021-12-15T22:09:57Z">
              <w:r>
                <w:rPr>
                  <w:rFonts w:eastAsia="Times New Roman" w:cs="Arial" w:ascii="Arial" w:hAnsi="Arial"/>
                  <w:sz w:val="20"/>
                  <w:szCs w:val="20"/>
                  <w:lang w:val="fr-FR"/>
                </w:rPr>
                <w:delText>31.5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63" w:author="Unknown Author" w:date="2021-12-15T22:09:57Z"/>
              </w:rPr>
            </w:pPr>
            <w:del w:id="1162" w:author="Unknown Author" w:date="2021-12-15T22:09:57Z">
              <w:r>
                <w:rPr>
                  <w:rFonts w:eastAsia="Times New Roman" w:cs="Arial" w:ascii="Arial" w:hAnsi="Arial"/>
                  <w:sz w:val="20"/>
                  <w:szCs w:val="20"/>
                  <w:lang w:val="fr-FR"/>
                </w:rPr>
                <w:delText>13.8</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65" w:author="Unknown Author" w:date="2021-12-15T22:09:57Z"/>
              </w:rPr>
            </w:pPr>
            <w:del w:id="1164" w:author="Unknown Author" w:date="2021-12-15T22:09:57Z">
              <w:r>
                <w:rPr>
                  <w:rFonts w:eastAsia="Times New Roman" w:cs="Arial" w:ascii="Arial" w:hAnsi="Arial"/>
                  <w:sz w:val="20"/>
                  <w:szCs w:val="20"/>
                  <w:lang w:val="fr-FR"/>
                </w:rPr>
                <w:delText>0.82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67" w:author="Unknown Author" w:date="2021-12-15T22:09:57Z"/>
              </w:rPr>
            </w:pPr>
            <w:del w:id="1166" w:author="Unknown Author" w:date="2021-12-15T22:09:57Z">
              <w:r>
                <w:rPr>
                  <w:rFonts w:eastAsia="Times New Roman" w:cs="Arial" w:ascii="Arial" w:hAnsi="Arial"/>
                  <w:sz w:val="20"/>
                  <w:szCs w:val="20"/>
                  <w:lang w:val="fr-FR"/>
                </w:rPr>
                <w:delText>30.1</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69" w:author="Unknown Author" w:date="2021-12-15T22:09:57Z"/>
              </w:rPr>
            </w:pPr>
            <w:del w:id="1168" w:author="Unknown Author" w:date="2021-12-15T22:09:57Z">
              <w:r>
                <w:rPr>
                  <w:rFonts w:eastAsia="Times New Roman" w:cs="Arial" w:ascii="Arial" w:hAnsi="Arial"/>
                  <w:sz w:val="20"/>
                  <w:szCs w:val="20"/>
                  <w:lang w:val="fr-FR"/>
                </w:rPr>
                <w:delText>16.9</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171" w:author="Unknown Author" w:date="2021-12-15T22:09:57Z"/>
              </w:rPr>
            </w:pPr>
            <w:del w:id="1170"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73" w:author="Unknown Author" w:date="2021-12-15T22:09:57Z"/>
              </w:rPr>
            </w:pPr>
            <w:del w:id="1172" w:author="Unknown Author" w:date="2021-12-15T22:09:57Z">
              <w:r>
                <w:rPr>
                  <w:rFonts w:eastAsia="Times New Roman" w:cs="Arial" w:ascii="Arial" w:hAnsi="Arial"/>
                  <w:sz w:val="20"/>
                  <w:szCs w:val="20"/>
                  <w:lang w:val="fr-FR"/>
                </w:rPr>
                <w:delText>D66S1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75" w:author="Unknown Author" w:date="2021-12-15T22:09:57Z"/>
              </w:rPr>
            </w:pPr>
            <w:del w:id="1174"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77" w:author="Unknown Author" w:date="2021-12-15T22:09:57Z"/>
              </w:rPr>
            </w:pPr>
            <w:del w:id="1176" w:author="Unknown Author" w:date="2021-12-15T22:09:57Z">
              <w:r>
                <w:rPr>
                  <w:rFonts w:eastAsia="Times New Roman" w:cs="Arial" w:ascii="Arial" w:hAnsi="Arial"/>
                  <w:sz w:val="20"/>
                  <w:szCs w:val="20"/>
                  <w:lang w:val="fr-FR"/>
                </w:rPr>
                <w:delText>15.4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79" w:author="Unknown Author" w:date="2021-12-15T22:09:57Z"/>
              </w:rPr>
            </w:pPr>
            <w:del w:id="1178" w:author="Unknown Author" w:date="2021-12-15T22:09:57Z">
              <w:r>
                <w:rPr>
                  <w:rFonts w:eastAsia="Times New Roman" w:cs="Arial" w:ascii="Arial" w:hAnsi="Arial"/>
                  <w:sz w:val="20"/>
                  <w:szCs w:val="20"/>
                  <w:lang w:val="fr-FR"/>
                </w:rPr>
                <w:delText>31.7</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81" w:author="Unknown Author" w:date="2021-12-15T22:09:57Z"/>
              </w:rPr>
            </w:pPr>
            <w:del w:id="1180" w:author="Unknown Author" w:date="2021-12-15T22:09:57Z">
              <w:r>
                <w:rPr>
                  <w:rFonts w:eastAsia="Times New Roman" w:cs="Arial" w:ascii="Arial" w:hAnsi="Arial"/>
                  <w:sz w:val="20"/>
                  <w:szCs w:val="20"/>
                  <w:lang w:val="fr-FR"/>
                </w:rPr>
                <w:delText>0.76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83" w:author="Unknown Author" w:date="2021-12-15T22:09:57Z"/>
              </w:rPr>
            </w:pPr>
            <w:del w:id="1182" w:author="Unknown Author" w:date="2021-12-15T22:09:57Z">
              <w:r>
                <w:rPr>
                  <w:rFonts w:eastAsia="Times New Roman" w:cs="Arial" w:ascii="Arial" w:hAnsi="Arial"/>
                  <w:sz w:val="20"/>
                  <w:szCs w:val="20"/>
                  <w:lang w:val="fr-FR"/>
                </w:rPr>
                <w:delText>16.9</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85" w:author="Unknown Author" w:date="2021-12-15T22:09:57Z"/>
              </w:rPr>
            </w:pPr>
            <w:del w:id="1184" w:author="Unknown Author" w:date="2021-12-15T22:09:57Z">
              <w:r>
                <w:rPr>
                  <w:rFonts w:eastAsia="Times New Roman" w:cs="Arial" w:ascii="Arial" w:hAnsi="Arial"/>
                  <w:sz w:val="20"/>
                  <w:szCs w:val="20"/>
                  <w:lang w:val="fr-FR"/>
                </w:rPr>
                <w:delText>37.8</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87" w:author="Unknown Author" w:date="2021-12-15T22:09:57Z"/>
              </w:rPr>
            </w:pPr>
            <w:del w:id="1186" w:author="Unknown Author" w:date="2021-12-15T22:09:57Z">
              <w:r>
                <w:rPr>
                  <w:rFonts w:eastAsia="Times New Roman" w:cs="Arial" w:ascii="Arial" w:hAnsi="Arial"/>
                  <w:sz w:val="20"/>
                  <w:szCs w:val="20"/>
                  <w:lang w:val="fr-FR"/>
                </w:rPr>
                <w:delText>0.78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89" w:author="Unknown Author" w:date="2021-12-15T22:09:57Z"/>
              </w:rPr>
            </w:pPr>
            <w:del w:id="1188" w:author="Unknown Author" w:date="2021-12-15T22:09:57Z">
              <w:r>
                <w:rPr>
                  <w:rFonts w:eastAsia="Times New Roman" w:cs="Arial" w:ascii="Arial" w:hAnsi="Arial"/>
                  <w:sz w:val="20"/>
                  <w:szCs w:val="20"/>
                  <w:lang w:val="fr-FR"/>
                </w:rPr>
                <w:delText>45.4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191" w:author="Unknown Author" w:date="2021-12-15T22:09:57Z"/>
              </w:rPr>
            </w:pPr>
            <w:del w:id="1190" w:author="Unknown Author" w:date="2021-12-15T22:09:57Z">
              <w:r>
                <w:rPr>
                  <w:rFonts w:eastAsia="Times New Roman" w:cs="Arial" w:ascii="Arial" w:hAnsi="Arial"/>
                  <w:sz w:val="20"/>
                  <w:szCs w:val="20"/>
                  <w:lang w:val="fr-FR"/>
                </w:rPr>
                <w:delText>6.3</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93" w:author="Unknown Author" w:date="2021-12-15T22:09:57Z"/>
              </w:rPr>
            </w:pPr>
            <w:del w:id="1192" w:author="Unknown Author" w:date="2021-12-15T22:09:57Z">
              <w:r>
                <w:rPr>
                  <w:rFonts w:eastAsia="Times New Roman" w:cs="Arial" w:ascii="Arial" w:hAnsi="Arial"/>
                  <w:sz w:val="20"/>
                  <w:szCs w:val="20"/>
                  <w:lang w:val="fr-FR"/>
                </w:rPr>
                <w:delText>0.85</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95" w:author="Unknown Author" w:date="2021-12-15T22:09:57Z"/>
              </w:rPr>
            </w:pPr>
            <w:del w:id="1194" w:author="Unknown Author" w:date="2021-12-15T22:09:57Z">
              <w:r>
                <w:rPr>
                  <w:rFonts w:eastAsia="Times New Roman" w:cs="Arial" w:ascii="Arial" w:hAnsi="Arial"/>
                  <w:sz w:val="20"/>
                  <w:szCs w:val="20"/>
                  <w:lang w:val="fr-FR"/>
                </w:rPr>
                <w:delText>7.2</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197" w:author="Unknown Author" w:date="2021-12-15T22:09:57Z"/>
              </w:rPr>
            </w:pPr>
            <w:del w:id="1196" w:author="Unknown Author" w:date="2021-12-15T22:09:57Z">
              <w:r>
                <w:rPr>
                  <w:rFonts w:eastAsia="Times New Roman" w:cs="Arial" w:ascii="Arial" w:hAnsi="Arial"/>
                  <w:sz w:val="20"/>
                  <w:szCs w:val="20"/>
                  <w:lang w:val="fr-FR"/>
                </w:rPr>
                <w:delText>28.1</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199" w:author="Unknown Author" w:date="2021-12-15T22:09:57Z"/>
              </w:rPr>
            </w:pPr>
            <w:del w:id="1198" w:author="Unknown Author" w:date="2021-12-15T22:09:57Z">
              <w:r>
                <w:rPr>
                  <w:rFonts w:eastAsia="Times New Roman" w:cs="Arial" w:ascii="Arial" w:hAnsi="Arial"/>
                  <w:i/>
                  <w:iCs/>
                  <w:sz w:val="20"/>
                  <w:szCs w:val="20"/>
                  <w:lang w:val="fr-FR"/>
                </w:rPr>
                <w:delText>Erica arborea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01" w:author="Unknown Author" w:date="2021-12-15T22:09:57Z"/>
              </w:rPr>
            </w:pPr>
            <w:del w:id="1200" w:author="Unknown Author" w:date="2021-12-15T22:09:57Z">
              <w:r>
                <w:rPr>
                  <w:rFonts w:eastAsia="Times New Roman" w:cs="Arial" w:ascii="Arial" w:hAnsi="Arial"/>
                  <w:sz w:val="20"/>
                  <w:szCs w:val="20"/>
                  <w:lang w:val="fr-FR"/>
                </w:rPr>
                <w:delText>D83S1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03" w:author="Unknown Author" w:date="2021-12-15T22:09:57Z"/>
              </w:rPr>
            </w:pPr>
            <w:del w:id="1202" w:author="Unknown Author" w:date="2021-12-15T22:09:57Z">
              <w:r>
                <w:rPr>
                  <w:rFonts w:eastAsia="Times New Roman" w:cs="Arial" w:ascii="Arial" w:hAnsi="Arial"/>
                  <w:sz w:val="20"/>
                  <w:szCs w:val="20"/>
                  <w:lang w:val="fr-FR"/>
                </w:rPr>
                <w:delText>0.89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05" w:author="Unknown Author" w:date="2021-12-15T22:09:57Z"/>
              </w:rPr>
            </w:pPr>
            <w:del w:id="1204" w:author="Unknown Author" w:date="2021-12-15T22:09:57Z">
              <w:r>
                <w:rPr>
                  <w:rFonts w:eastAsia="Times New Roman" w:cs="Arial" w:ascii="Arial" w:hAnsi="Arial"/>
                  <w:sz w:val="20"/>
                  <w:szCs w:val="20"/>
                  <w:lang w:val="fr-FR"/>
                </w:rPr>
                <w:delText>13.6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07" w:author="Unknown Author" w:date="2021-12-15T22:09:57Z"/>
              </w:rPr>
            </w:pPr>
            <w:del w:id="1206" w:author="Unknown Author" w:date="2021-12-15T22:09:57Z">
              <w:r>
                <w:rPr>
                  <w:rFonts w:eastAsia="Times New Roman" w:cs="Arial" w:ascii="Arial" w:hAnsi="Arial"/>
                  <w:sz w:val="20"/>
                  <w:szCs w:val="20"/>
                  <w:lang w:val="fr-FR"/>
                </w:rPr>
                <w:delText>16.3</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09" w:author="Unknown Author" w:date="2021-12-15T22:09:57Z"/>
              </w:rPr>
            </w:pPr>
            <w:del w:id="1208" w:author="Unknown Author" w:date="2021-12-15T22:09:57Z">
              <w:r>
                <w:rPr>
                  <w:rFonts w:eastAsia="Times New Roman" w:cs="Arial" w:ascii="Arial" w:hAnsi="Arial"/>
                  <w:sz w:val="20"/>
                  <w:szCs w:val="20"/>
                  <w:lang w:val="fr-FR"/>
                </w:rPr>
                <w:delText>0.70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11" w:author="Unknown Author" w:date="2021-12-15T22:09:57Z"/>
              </w:rPr>
            </w:pPr>
            <w:del w:id="1210" w:author="Unknown Author" w:date="2021-12-15T22:09:57Z">
              <w:r>
                <w:rPr>
                  <w:rFonts w:eastAsia="Times New Roman" w:cs="Arial" w:ascii="Arial" w:hAnsi="Arial"/>
                  <w:sz w:val="20"/>
                  <w:szCs w:val="20"/>
                  <w:lang w:val="fr-FR"/>
                </w:rPr>
                <w:delText>40.6</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13" w:author="Unknown Author" w:date="2021-12-15T22:09:57Z"/>
              </w:rPr>
            </w:pPr>
            <w:del w:id="1212" w:author="Unknown Author" w:date="2021-12-15T22:09:57Z">
              <w:r>
                <w:rPr>
                  <w:rFonts w:eastAsia="Times New Roman" w:cs="Arial" w:ascii="Arial" w:hAnsi="Arial"/>
                  <w:sz w:val="20"/>
                  <w:szCs w:val="20"/>
                  <w:lang w:val="fr-FR"/>
                </w:rPr>
                <w:delText>22.6</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15" w:author="Unknown Author" w:date="2021-12-15T22:09:57Z"/>
              </w:rPr>
            </w:pPr>
            <w:del w:id="1214" w:author="Unknown Author" w:date="2021-12-15T22:09:57Z">
              <w:r>
                <w:rPr>
                  <w:rFonts w:eastAsia="Times New Roman" w:cs="Arial" w:ascii="Arial" w:hAnsi="Arial"/>
                  <w:sz w:val="20"/>
                  <w:szCs w:val="20"/>
                  <w:lang w:val="fr-FR"/>
                </w:rPr>
                <w:delText>0.86</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17" w:author="Unknown Author" w:date="2021-12-15T22:09:57Z"/>
              </w:rPr>
            </w:pPr>
            <w:del w:id="1216" w:author="Unknown Author" w:date="2021-12-15T22:09:57Z">
              <w:r>
                <w:rPr>
                  <w:rFonts w:eastAsia="Times New Roman" w:cs="Arial" w:ascii="Arial" w:hAnsi="Arial"/>
                  <w:sz w:val="20"/>
                  <w:szCs w:val="20"/>
                  <w:lang w:val="fr-FR"/>
                </w:rPr>
                <w:delText>13.3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19" w:author="Unknown Author" w:date="2021-12-15T22:09:57Z"/>
              </w:rPr>
            </w:pPr>
            <w:del w:id="1218" w:author="Unknown Author" w:date="2021-12-15T22:09:57Z">
              <w:r>
                <w:rPr>
                  <w:rFonts w:eastAsia="Times New Roman" w:cs="Arial" w:ascii="Arial" w:hAnsi="Arial"/>
                  <w:sz w:val="20"/>
                  <w:szCs w:val="20"/>
                  <w:lang w:val="fr-FR"/>
                </w:rPr>
                <w:delText>19.0</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21" w:author="Unknown Author" w:date="2021-12-15T22:09:57Z"/>
              </w:rPr>
            </w:pPr>
            <w:del w:id="1220" w:author="Unknown Author" w:date="2021-12-15T22:09:57Z">
              <w:r>
                <w:rPr>
                  <w:rFonts w:eastAsia="Times New Roman" w:cs="Arial" w:ascii="Arial" w:hAnsi="Arial"/>
                  <w:sz w:val="20"/>
                  <w:szCs w:val="20"/>
                  <w:lang w:val="fr-FR"/>
                </w:rPr>
                <w:delText>0.85</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23" w:author="Unknown Author" w:date="2021-12-15T22:09:57Z"/>
              </w:rPr>
            </w:pPr>
            <w:del w:id="1222" w:author="Unknown Author" w:date="2021-12-15T22:09:57Z">
              <w:r>
                <w:rPr>
                  <w:rFonts w:eastAsia="Times New Roman" w:cs="Arial" w:ascii="Arial" w:hAnsi="Arial"/>
                  <w:sz w:val="20"/>
                  <w:szCs w:val="20"/>
                  <w:lang w:val="fr-FR"/>
                </w:rPr>
                <w:delText>21.3</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25" w:author="Unknown Author" w:date="2021-12-15T22:09:57Z"/>
              </w:rPr>
            </w:pPr>
            <w:del w:id="1224" w:author="Unknown Author" w:date="2021-12-15T22:09:57Z">
              <w:r>
                <w:rPr>
                  <w:rFonts w:eastAsia="Times New Roman" w:cs="Arial" w:ascii="Arial" w:hAnsi="Arial"/>
                  <w:sz w:val="20"/>
                  <w:szCs w:val="20"/>
                  <w:lang w:val="fr-FR"/>
                </w:rPr>
                <w:delText>21.1</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227" w:author="Unknown Author" w:date="2021-12-15T22:09:57Z"/>
              </w:rPr>
            </w:pPr>
            <w:del w:id="1226" w:author="Unknown Author" w:date="2021-12-15T22:09:57Z">
              <w:r>
                <w:rPr>
                  <w:rFonts w:eastAsia="Times New Roman" w:cs="Arial" w:ascii="Arial" w:hAnsi="Arial"/>
                  <w:i/>
                  <w:iCs/>
                  <w:sz w:val="20"/>
                  <w:szCs w:val="20"/>
                  <w:lang w:val="fr-FR"/>
                </w:rPr>
                <w:delText>Quercus coccifera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29" w:author="Unknown Author" w:date="2021-12-15T22:09:57Z"/>
              </w:rPr>
            </w:pPr>
            <w:del w:id="1228" w:author="Unknown Author" w:date="2021-12-15T22:09:57Z">
              <w:r>
                <w:rPr>
                  <w:rFonts w:eastAsia="Times New Roman" w:cs="Arial" w:ascii="Arial" w:hAnsi="Arial"/>
                  <w:sz w:val="20"/>
                  <w:szCs w:val="20"/>
                  <w:lang w:val="fr-FR"/>
                </w:rPr>
                <w:delText>D11S1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31" w:author="Unknown Author" w:date="2021-12-15T22:09:57Z"/>
              </w:rPr>
            </w:pPr>
            <w:del w:id="1230"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33" w:author="Unknown Author" w:date="2021-12-15T22:09:57Z"/>
              </w:rPr>
            </w:pPr>
            <w:del w:id="1232" w:author="Unknown Author" w:date="2021-12-15T22:09:57Z">
              <w:r>
                <w:rPr>
                  <w:rFonts w:eastAsia="Times New Roman" w:cs="Arial" w:ascii="Arial" w:hAnsi="Arial"/>
                  <w:sz w:val="20"/>
                  <w:szCs w:val="20"/>
                  <w:lang w:val="fr-FR"/>
                </w:rPr>
                <w:delText>31.7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35" w:author="Unknown Author" w:date="2021-12-15T22:09:57Z"/>
              </w:rPr>
            </w:pPr>
            <w:del w:id="1234" w:author="Unknown Author" w:date="2021-12-15T22:09:57Z">
              <w:r>
                <w:rPr>
                  <w:rFonts w:eastAsia="Times New Roman" w:cs="Arial" w:ascii="Arial" w:hAnsi="Arial"/>
                  <w:sz w:val="20"/>
                  <w:szCs w:val="20"/>
                  <w:lang w:val="fr-FR"/>
                </w:rPr>
                <w:delText>11.9</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37" w:author="Unknown Author" w:date="2021-12-15T22:09:57Z"/>
              </w:rPr>
            </w:pPr>
            <w:del w:id="1236" w:author="Unknown Author" w:date="2021-12-15T22:09:57Z">
              <w:r>
                <w:rPr>
                  <w:rFonts w:eastAsia="Times New Roman" w:cs="Arial" w:ascii="Arial" w:hAnsi="Arial"/>
                  <w:sz w:val="20"/>
                  <w:szCs w:val="20"/>
                  <w:lang w:val="fr-FR"/>
                </w:rPr>
                <w:delText>0.63</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39" w:author="Unknown Author" w:date="2021-12-15T22:09:57Z"/>
              </w:rPr>
            </w:pPr>
            <w:del w:id="1238" w:author="Unknown Author" w:date="2021-12-15T22:09:57Z">
              <w:r>
                <w:rPr>
                  <w:rFonts w:eastAsia="Times New Roman" w:cs="Arial" w:ascii="Arial" w:hAnsi="Arial"/>
                  <w:sz w:val="20"/>
                  <w:szCs w:val="20"/>
                  <w:lang w:val="fr-FR"/>
                </w:rPr>
                <w:delText>29.7</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41" w:author="Unknown Author" w:date="2021-12-15T22:09:57Z"/>
              </w:rPr>
            </w:pPr>
            <w:del w:id="1240" w:author="Unknown Author" w:date="2021-12-15T22:09:57Z">
              <w:r>
                <w:rPr>
                  <w:rFonts w:eastAsia="Times New Roman" w:cs="Arial" w:ascii="Arial" w:hAnsi="Arial"/>
                  <w:sz w:val="20"/>
                  <w:szCs w:val="20"/>
                  <w:lang w:val="fr-FR"/>
                </w:rPr>
                <w:delText>39.9</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43" w:author="Unknown Author" w:date="2021-12-15T22:09:57Z"/>
              </w:rPr>
            </w:pPr>
            <w:del w:id="1242"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45" w:author="Unknown Author" w:date="2021-12-15T22:09:57Z"/>
              </w:rPr>
            </w:pPr>
            <w:del w:id="1244" w:author="Unknown Author" w:date="2021-12-15T22:09:57Z">
              <w:r>
                <w:rPr>
                  <w:rFonts w:eastAsia="Times New Roman" w:cs="Arial" w:ascii="Arial" w:hAnsi="Arial"/>
                  <w:sz w:val="20"/>
                  <w:szCs w:val="20"/>
                  <w:lang w:val="fr-FR"/>
                </w:rPr>
                <w:delText>35.7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47" w:author="Unknown Author" w:date="2021-12-15T22:09:57Z"/>
              </w:rPr>
            </w:pPr>
            <w:del w:id="1246" w:author="Unknown Author" w:date="2021-12-15T22:09:57Z">
              <w:r>
                <w:rPr>
                  <w:rFonts w:eastAsia="Times New Roman" w:cs="Arial" w:ascii="Arial" w:hAnsi="Arial"/>
                  <w:sz w:val="20"/>
                  <w:szCs w:val="20"/>
                  <w:lang w:val="fr-FR"/>
                </w:rPr>
                <w:delText>9.2</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49" w:author="Unknown Author" w:date="2021-12-15T22:09:57Z"/>
              </w:rPr>
            </w:pPr>
            <w:del w:id="1248"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51" w:author="Unknown Author" w:date="2021-12-15T22:09:57Z"/>
              </w:rPr>
            </w:pPr>
            <w:del w:id="1250" w:author="Unknown Author" w:date="2021-12-15T22:09:57Z">
              <w:r>
                <w:rPr>
                  <w:rFonts w:eastAsia="Times New Roman" w:cs="Arial" w:ascii="Arial" w:hAnsi="Arial"/>
                  <w:sz w:val="20"/>
                  <w:szCs w:val="20"/>
                  <w:lang w:val="fr-FR"/>
                </w:rPr>
                <w:delText>39.8</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53" w:author="Unknown Author" w:date="2021-12-15T22:09:57Z"/>
              </w:rPr>
            </w:pPr>
            <w:del w:id="1252" w:author="Unknown Author" w:date="2021-12-15T22:09:57Z">
              <w:r>
                <w:rPr>
                  <w:rFonts w:eastAsia="Times New Roman" w:cs="Arial" w:ascii="Arial" w:hAnsi="Arial"/>
                  <w:sz w:val="20"/>
                  <w:szCs w:val="20"/>
                  <w:lang w:val="fr-FR"/>
                </w:rPr>
                <w:delText>15.3</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255" w:author="Unknown Author" w:date="2021-12-15T22:09:57Z"/>
              </w:rPr>
            </w:pPr>
            <w:del w:id="1254" w:author="Unknown Author" w:date="2021-12-15T22:09:57Z">
              <w:r>
                <w:rPr>
                  <w:rFonts w:eastAsia="Times New Roman" w:cs="Arial" w:ascii="Arial" w:hAnsi="Arial"/>
                  <w:i/>
                  <w:iCs/>
                  <w:sz w:val="20"/>
                  <w:szCs w:val="20"/>
                  <w:lang w:val="fr-FR"/>
                </w:rPr>
                <w:delText>Quercus coccifera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57" w:author="Unknown Author" w:date="2021-12-15T22:09:57Z"/>
              </w:rPr>
            </w:pPr>
            <w:del w:id="1256" w:author="Unknown Author" w:date="2021-12-15T22:09:57Z">
              <w:r>
                <w:rPr>
                  <w:rFonts w:eastAsia="Times New Roman" w:cs="Arial" w:ascii="Arial" w:hAnsi="Arial"/>
                  <w:sz w:val="20"/>
                  <w:szCs w:val="20"/>
                  <w:lang w:val="fr-FR"/>
                </w:rPr>
                <w:delText>D13S1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59" w:author="Unknown Author" w:date="2021-12-15T22:09:57Z"/>
              </w:rPr>
            </w:pPr>
            <w:del w:id="1258" w:author="Unknown Author" w:date="2021-12-15T22:09:57Z">
              <w:r>
                <w:rPr>
                  <w:rFonts w:eastAsia="Times New Roman" w:cs="Arial" w:ascii="Arial" w:hAnsi="Arial"/>
                  <w:sz w:val="20"/>
                  <w:szCs w:val="20"/>
                  <w:lang w:val="fr-FR"/>
                </w:rPr>
                <w:delText>0.87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61" w:author="Unknown Author" w:date="2021-12-15T22:09:57Z"/>
              </w:rPr>
            </w:pPr>
            <w:del w:id="1260" w:author="Unknown Author" w:date="2021-12-15T22:09:57Z">
              <w:r>
                <w:rPr>
                  <w:rFonts w:eastAsia="Times New Roman" w:cs="Arial" w:ascii="Arial" w:hAnsi="Arial"/>
                  <w:sz w:val="20"/>
                  <w:szCs w:val="20"/>
                  <w:lang w:val="fr-FR"/>
                </w:rPr>
                <w:delText>20.1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63" w:author="Unknown Author" w:date="2021-12-15T22:09:57Z"/>
              </w:rPr>
            </w:pPr>
            <w:del w:id="1262" w:author="Unknown Author" w:date="2021-12-15T22:09:57Z">
              <w:r>
                <w:rPr>
                  <w:rFonts w:eastAsia="Times New Roman" w:cs="Arial" w:ascii="Arial" w:hAnsi="Arial"/>
                  <w:sz w:val="20"/>
                  <w:szCs w:val="20"/>
                  <w:lang w:val="fr-FR"/>
                </w:rPr>
                <w:delText>12.8</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65" w:author="Unknown Author" w:date="2021-12-15T22:09:57Z"/>
              </w:rPr>
            </w:pPr>
            <w:del w:id="1264" w:author="Unknown Author" w:date="2021-12-15T22:09:57Z">
              <w:r>
                <w:rPr>
                  <w:rFonts w:eastAsia="Times New Roman" w:cs="Arial" w:ascii="Arial" w:hAnsi="Arial"/>
                  <w:sz w:val="20"/>
                  <w:szCs w:val="20"/>
                  <w:lang w:val="fr-FR"/>
                </w:rPr>
                <w:delText>0.67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67" w:author="Unknown Author" w:date="2021-12-15T22:09:57Z"/>
              </w:rPr>
            </w:pPr>
            <w:del w:id="1266" w:author="Unknown Author" w:date="2021-12-15T22:09:57Z">
              <w:r>
                <w:rPr>
                  <w:rFonts w:eastAsia="Times New Roman" w:cs="Arial" w:ascii="Arial" w:hAnsi="Arial"/>
                  <w:sz w:val="20"/>
                  <w:szCs w:val="20"/>
                  <w:lang w:val="fr-FR"/>
                </w:rPr>
                <w:delText>22.4</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69" w:author="Unknown Author" w:date="2021-12-15T22:09:57Z"/>
              </w:rPr>
            </w:pPr>
            <w:del w:id="1268" w:author="Unknown Author" w:date="2021-12-15T22:09:57Z">
              <w:r>
                <w:rPr>
                  <w:rFonts w:eastAsia="Times New Roman" w:cs="Arial" w:ascii="Arial" w:hAnsi="Arial"/>
                  <w:sz w:val="20"/>
                  <w:szCs w:val="20"/>
                  <w:lang w:val="fr-FR"/>
                </w:rPr>
                <w:delText>45.7</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71" w:author="Unknown Author" w:date="2021-12-15T22:09:57Z"/>
              </w:rPr>
            </w:pPr>
            <w:del w:id="1270" w:author="Unknown Author" w:date="2021-12-15T22:09:57Z">
              <w:r>
                <w:rPr>
                  <w:rFonts w:eastAsia="Times New Roman" w:cs="Arial" w:ascii="Arial" w:hAnsi="Arial"/>
                  <w:sz w:val="20"/>
                  <w:szCs w:val="20"/>
                  <w:lang w:val="fr-FR"/>
                </w:rPr>
                <w:delText>0.88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73" w:author="Unknown Author" w:date="2021-12-15T22:09:57Z"/>
              </w:rPr>
            </w:pPr>
            <w:del w:id="1272" w:author="Unknown Author" w:date="2021-12-15T22:09:57Z">
              <w:r>
                <w:rPr>
                  <w:rFonts w:eastAsia="Times New Roman" w:cs="Arial" w:ascii="Arial" w:hAnsi="Arial"/>
                  <w:sz w:val="20"/>
                  <w:szCs w:val="20"/>
                  <w:lang w:val="fr-FR"/>
                </w:rPr>
                <w:delText>17.8</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75" w:author="Unknown Author" w:date="2021-12-15T22:09:57Z"/>
              </w:rPr>
            </w:pPr>
            <w:del w:id="1274" w:author="Unknown Author" w:date="2021-12-15T22:09:57Z">
              <w:r>
                <w:rPr>
                  <w:rFonts w:eastAsia="Times New Roman" w:cs="Arial" w:ascii="Arial" w:hAnsi="Arial"/>
                  <w:sz w:val="20"/>
                  <w:szCs w:val="20"/>
                  <w:lang w:val="fr-FR"/>
                </w:rPr>
                <w:delText>17.4</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77" w:author="Unknown Author" w:date="2021-12-15T22:09:57Z"/>
              </w:rPr>
            </w:pPr>
            <w:del w:id="1276" w:author="Unknown Author" w:date="2021-12-15T22:09:57Z">
              <w:r>
                <w:rPr>
                  <w:rFonts w:eastAsia="Times New Roman" w:cs="Arial" w:ascii="Arial" w:hAnsi="Arial"/>
                  <w:sz w:val="20"/>
                  <w:szCs w:val="20"/>
                  <w:lang w:val="fr-FR"/>
                </w:rPr>
                <w:delText>0.84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79" w:author="Unknown Author" w:date="2021-12-15T22:09:57Z"/>
              </w:rPr>
            </w:pPr>
            <w:del w:id="1278" w:author="Unknown Author" w:date="2021-12-15T22:09:57Z">
              <w:r>
                <w:rPr>
                  <w:rFonts w:eastAsia="Times New Roman" w:cs="Arial" w:ascii="Arial" w:hAnsi="Arial"/>
                  <w:sz w:val="20"/>
                  <w:szCs w:val="20"/>
                  <w:lang w:val="fr-FR"/>
                </w:rPr>
                <w:delText>13.4</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81" w:author="Unknown Author" w:date="2021-12-15T22:09:57Z"/>
              </w:rPr>
            </w:pPr>
            <w:del w:id="1280" w:author="Unknown Author" w:date="2021-12-15T22:09:57Z">
              <w:r>
                <w:rPr>
                  <w:rFonts w:eastAsia="Times New Roman" w:cs="Arial" w:ascii="Arial" w:hAnsi="Arial"/>
                  <w:sz w:val="20"/>
                  <w:szCs w:val="20"/>
                  <w:lang w:val="fr-FR"/>
                </w:rPr>
                <w:delText>26.5</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283" w:author="Unknown Author" w:date="2021-12-15T22:09:57Z"/>
              </w:rPr>
            </w:pPr>
            <w:del w:id="1282" w:author="Unknown Author" w:date="2021-12-15T22:09:57Z">
              <w:r>
                <w:rPr>
                  <w:rFonts w:eastAsia="Times New Roman" w:cs="Arial" w:ascii="Arial" w:hAnsi="Arial"/>
                  <w:i/>
                  <w:iCs/>
                  <w:sz w:val="20"/>
                  <w:szCs w:val="20"/>
                  <w:lang w:val="fr-FR"/>
                </w:rPr>
                <w:delText>Quercus coccifera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85" w:author="Unknown Author" w:date="2021-12-15T22:09:57Z"/>
              </w:rPr>
            </w:pPr>
            <w:del w:id="1284" w:author="Unknown Author" w:date="2021-12-15T22:09:57Z">
              <w:r>
                <w:rPr>
                  <w:rFonts w:eastAsia="Times New Roman" w:cs="Arial" w:ascii="Arial" w:hAnsi="Arial"/>
                  <w:sz w:val="20"/>
                  <w:szCs w:val="20"/>
                  <w:lang w:val="fr-FR"/>
                </w:rPr>
                <w:delText>D13S2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87" w:author="Unknown Author" w:date="2021-12-15T22:09:57Z"/>
              </w:rPr>
            </w:pPr>
            <w:del w:id="1286" w:author="Unknown Author" w:date="2021-12-15T22:09:57Z">
              <w:r>
                <w:rPr>
                  <w:rFonts w:eastAsia="Times New Roman" w:cs="Arial" w:ascii="Arial" w:hAnsi="Arial"/>
                  <w:sz w:val="20"/>
                  <w:szCs w:val="20"/>
                  <w:lang w:val="fr-FR"/>
                </w:rPr>
                <w:delText>0.83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89" w:author="Unknown Author" w:date="2021-12-15T22:09:57Z"/>
              </w:rPr>
            </w:pPr>
            <w:del w:id="1288" w:author="Unknown Author" w:date="2021-12-15T22:09:57Z">
              <w:r>
                <w:rPr>
                  <w:rFonts w:eastAsia="Times New Roman" w:cs="Arial" w:ascii="Arial" w:hAnsi="Arial"/>
                  <w:sz w:val="20"/>
                  <w:szCs w:val="20"/>
                  <w:lang w:val="fr-FR"/>
                </w:rPr>
                <w:delText>18.7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91" w:author="Unknown Author" w:date="2021-12-15T22:09:57Z"/>
              </w:rPr>
            </w:pPr>
            <w:del w:id="1290" w:author="Unknown Author" w:date="2021-12-15T22:09:57Z">
              <w:r>
                <w:rPr>
                  <w:rFonts w:eastAsia="Times New Roman" w:cs="Arial" w:ascii="Arial" w:hAnsi="Arial"/>
                  <w:sz w:val="20"/>
                  <w:szCs w:val="20"/>
                  <w:lang w:val="fr-FR"/>
                </w:rPr>
                <w:delText>27.1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93" w:author="Unknown Author" w:date="2021-12-15T22:09:57Z"/>
              </w:rPr>
            </w:pPr>
            <w:del w:id="1292" w:author="Unknown Author" w:date="2021-12-15T22:09:57Z">
              <w:r>
                <w:rPr>
                  <w:rFonts w:eastAsia="Times New Roman" w:cs="Arial" w:ascii="Arial" w:hAnsi="Arial"/>
                  <w:sz w:val="20"/>
                  <w:szCs w:val="20"/>
                  <w:lang w:val="fr-FR"/>
                </w:rPr>
                <w:delText>0.70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95" w:author="Unknown Author" w:date="2021-12-15T22:09:57Z"/>
              </w:rPr>
            </w:pPr>
            <w:del w:id="1294" w:author="Unknown Author" w:date="2021-12-15T22:09:57Z">
              <w:r>
                <w:rPr>
                  <w:rFonts w:eastAsia="Times New Roman" w:cs="Arial" w:ascii="Arial" w:hAnsi="Arial"/>
                  <w:sz w:val="20"/>
                  <w:szCs w:val="20"/>
                  <w:lang w:val="fr-FR"/>
                </w:rPr>
                <w:delText>23.8</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297" w:author="Unknown Author" w:date="2021-12-15T22:09:57Z"/>
              </w:rPr>
            </w:pPr>
            <w:del w:id="1296" w:author="Unknown Author" w:date="2021-12-15T22:09:57Z">
              <w:r>
                <w:rPr>
                  <w:rFonts w:eastAsia="Times New Roman" w:cs="Arial" w:ascii="Arial" w:hAnsi="Arial"/>
                  <w:sz w:val="20"/>
                  <w:szCs w:val="20"/>
                  <w:lang w:val="fr-FR"/>
                </w:rPr>
                <w:delText>35.1</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299" w:author="Unknown Author" w:date="2021-12-15T22:09:57Z"/>
              </w:rPr>
            </w:pPr>
            <w:del w:id="1298" w:author="Unknown Author" w:date="2021-12-15T22:09:57Z">
              <w:r>
                <w:rPr>
                  <w:rFonts w:eastAsia="Times New Roman" w:cs="Arial" w:ascii="Arial" w:hAnsi="Arial"/>
                  <w:sz w:val="20"/>
                  <w:szCs w:val="20"/>
                  <w:lang w:val="fr-FR"/>
                </w:rPr>
                <w:delText>0.85</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01" w:author="Unknown Author" w:date="2021-12-15T22:09:57Z"/>
              </w:rPr>
            </w:pPr>
            <w:del w:id="1300" w:author="Unknown Author" w:date="2021-12-15T22:09:57Z">
              <w:r>
                <w:rPr>
                  <w:rFonts w:eastAsia="Times New Roman" w:cs="Arial" w:ascii="Arial" w:hAnsi="Arial"/>
                  <w:sz w:val="20"/>
                  <w:szCs w:val="20"/>
                  <w:lang w:val="fr-FR"/>
                </w:rPr>
                <w:delText>10.3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03" w:author="Unknown Author" w:date="2021-12-15T22:09:57Z"/>
              </w:rPr>
            </w:pPr>
            <w:del w:id="1302" w:author="Unknown Author" w:date="2021-12-15T22:09:57Z">
              <w:r>
                <w:rPr>
                  <w:rFonts w:eastAsia="Times New Roman" w:cs="Arial" w:ascii="Arial" w:hAnsi="Arial"/>
                  <w:sz w:val="20"/>
                  <w:szCs w:val="20"/>
                  <w:lang w:val="fr-FR"/>
                </w:rPr>
                <w:delText>29.0</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05" w:author="Unknown Author" w:date="2021-12-15T22:09:57Z"/>
              </w:rPr>
            </w:pPr>
            <w:del w:id="1304" w:author="Unknown Author" w:date="2021-12-15T22:09:57Z">
              <w:r>
                <w:rPr>
                  <w:rFonts w:eastAsia="Times New Roman" w:cs="Arial" w:ascii="Arial" w:hAnsi="Arial"/>
                  <w:sz w:val="20"/>
                  <w:szCs w:val="20"/>
                  <w:lang w:val="fr-FR"/>
                </w:rPr>
                <w:delText>0.79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07" w:author="Unknown Author" w:date="2021-12-15T22:09:57Z"/>
              </w:rPr>
            </w:pPr>
            <w:del w:id="1306" w:author="Unknown Author" w:date="2021-12-15T22:09:57Z">
              <w:r>
                <w:rPr>
                  <w:rFonts w:eastAsia="Times New Roman" w:cs="Arial" w:ascii="Arial" w:hAnsi="Arial"/>
                  <w:sz w:val="20"/>
                  <w:szCs w:val="20"/>
                  <w:lang w:val="fr-FR"/>
                </w:rPr>
                <w:delText>22.9</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09" w:author="Unknown Author" w:date="2021-12-15T22:09:57Z"/>
              </w:rPr>
            </w:pPr>
            <w:del w:id="1308" w:author="Unknown Author" w:date="2021-12-15T22:09:57Z">
              <w:r>
                <w:rPr>
                  <w:rFonts w:eastAsia="Times New Roman" w:cs="Arial" w:ascii="Arial" w:hAnsi="Arial"/>
                  <w:sz w:val="20"/>
                  <w:szCs w:val="20"/>
                  <w:lang w:val="fr-FR"/>
                </w:rPr>
                <w:delText>28.1</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311" w:author="Unknown Author" w:date="2021-12-15T22:09:57Z"/>
              </w:rPr>
            </w:pPr>
            <w:del w:id="1310" w:author="Unknown Author" w:date="2021-12-15T22:09:57Z">
              <w:r>
                <w:rPr>
                  <w:rFonts w:eastAsia="Times New Roman" w:cs="Arial" w:ascii="Arial" w:hAnsi="Arial"/>
                  <w:i/>
                  <w:iCs/>
                  <w:sz w:val="20"/>
                  <w:szCs w:val="20"/>
                  <w:lang w:val="fr-FR"/>
                </w:rPr>
                <w:delText>Quercus coccifera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13" w:author="Unknown Author" w:date="2021-12-15T22:09:57Z"/>
              </w:rPr>
            </w:pPr>
            <w:del w:id="1312" w:author="Unknown Author" w:date="2021-12-15T22:09:57Z">
              <w:r>
                <w:rPr>
                  <w:rFonts w:eastAsia="Times New Roman" w:cs="Arial" w:ascii="Arial" w:hAnsi="Arial"/>
                  <w:sz w:val="20"/>
                  <w:szCs w:val="20"/>
                  <w:lang w:val="fr-FR"/>
                </w:rPr>
                <w:delText>D34S2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15" w:author="Unknown Author" w:date="2021-12-15T22:09:57Z"/>
              </w:rPr>
            </w:pPr>
            <w:del w:id="1314" w:author="Unknown Author" w:date="2021-12-15T22:09:57Z">
              <w:r>
                <w:rPr>
                  <w:rFonts w:eastAsia="Times New Roman" w:cs="Arial" w:ascii="Arial" w:hAnsi="Arial"/>
                  <w:sz w:val="20"/>
                  <w:szCs w:val="20"/>
                  <w:lang w:val="fr-FR"/>
                </w:rPr>
                <w:delText>0.85</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17" w:author="Unknown Author" w:date="2021-12-15T22:09:57Z"/>
              </w:rPr>
            </w:pPr>
            <w:del w:id="1316" w:author="Unknown Author" w:date="2021-12-15T22:09:57Z">
              <w:r>
                <w:rPr>
                  <w:rFonts w:eastAsia="Times New Roman" w:cs="Arial" w:ascii="Arial" w:hAnsi="Arial"/>
                  <w:sz w:val="20"/>
                  <w:szCs w:val="20"/>
                  <w:lang w:val="fr-FR"/>
                </w:rPr>
                <w:delText>16.1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19" w:author="Unknown Author" w:date="2021-12-15T22:09:57Z"/>
              </w:rPr>
            </w:pPr>
            <w:del w:id="1318" w:author="Unknown Author" w:date="2021-12-15T22:09:57Z">
              <w:r>
                <w:rPr>
                  <w:rFonts w:eastAsia="Times New Roman" w:cs="Arial" w:ascii="Arial" w:hAnsi="Arial"/>
                  <w:sz w:val="20"/>
                  <w:szCs w:val="20"/>
                  <w:lang w:val="fr-FR"/>
                </w:rPr>
                <w:delText>24.3</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21" w:author="Unknown Author" w:date="2021-12-15T22:09:57Z"/>
              </w:rPr>
            </w:pPr>
            <w:del w:id="1320" w:author="Unknown Author" w:date="2021-12-15T22:09:57Z">
              <w:r>
                <w:rPr>
                  <w:rFonts w:eastAsia="Times New Roman" w:cs="Arial" w:ascii="Arial" w:hAnsi="Arial"/>
                  <w:sz w:val="20"/>
                  <w:szCs w:val="20"/>
                  <w:lang w:val="fr-FR"/>
                </w:rPr>
                <w:delText>0.62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23" w:author="Unknown Author" w:date="2021-12-15T22:09:57Z"/>
              </w:rPr>
            </w:pPr>
            <w:del w:id="1322" w:author="Unknown Author" w:date="2021-12-15T22:09:57Z">
              <w:r>
                <w:rPr>
                  <w:rFonts w:eastAsia="Times New Roman" w:cs="Arial" w:ascii="Arial" w:hAnsi="Arial"/>
                  <w:sz w:val="20"/>
                  <w:szCs w:val="20"/>
                  <w:lang w:val="fr-FR"/>
                </w:rPr>
                <w:delText>31.1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25" w:author="Unknown Author" w:date="2021-12-15T22:09:57Z"/>
              </w:rPr>
            </w:pPr>
            <w:del w:id="1324" w:author="Unknown Author" w:date="2021-12-15T22:09:57Z">
              <w:r>
                <w:rPr>
                  <w:rFonts w:eastAsia="Times New Roman" w:cs="Arial" w:ascii="Arial" w:hAnsi="Arial"/>
                  <w:sz w:val="20"/>
                  <w:szCs w:val="20"/>
                  <w:lang w:val="fr-FR"/>
                </w:rPr>
                <w:delText>42.2</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27" w:author="Unknown Author" w:date="2021-12-15T22:09:57Z"/>
              </w:rPr>
            </w:pPr>
            <w:del w:id="1326" w:author="Unknown Author" w:date="2021-12-15T22:09:57Z">
              <w:r>
                <w:rPr>
                  <w:rFonts w:eastAsia="Times New Roman" w:cs="Arial" w:ascii="Arial" w:hAnsi="Arial"/>
                  <w:sz w:val="20"/>
                  <w:szCs w:val="20"/>
                  <w:lang w:val="fr-FR"/>
                </w:rPr>
                <w:delText>0.88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29" w:author="Unknown Author" w:date="2021-12-15T22:09:57Z"/>
              </w:rPr>
            </w:pPr>
            <w:del w:id="1328" w:author="Unknown Author" w:date="2021-12-15T22:09:57Z">
              <w:r>
                <w:rPr>
                  <w:rFonts w:eastAsia="Times New Roman" w:cs="Arial" w:ascii="Arial" w:hAnsi="Arial"/>
                  <w:sz w:val="20"/>
                  <w:szCs w:val="20"/>
                  <w:lang w:val="fr-FR"/>
                </w:rPr>
                <w:delText>14.9</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31" w:author="Unknown Author" w:date="2021-12-15T22:09:57Z"/>
              </w:rPr>
            </w:pPr>
            <w:del w:id="1330" w:author="Unknown Author" w:date="2021-12-15T22:09:57Z">
              <w:r>
                <w:rPr>
                  <w:rFonts w:eastAsia="Times New Roman" w:cs="Arial" w:ascii="Arial" w:hAnsi="Arial"/>
                  <w:sz w:val="20"/>
                  <w:szCs w:val="20"/>
                  <w:lang w:val="fr-FR"/>
                </w:rPr>
                <w:delText>19.6</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33" w:author="Unknown Author" w:date="2021-12-15T22:09:57Z"/>
              </w:rPr>
            </w:pPr>
            <w:del w:id="1332"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35" w:author="Unknown Author" w:date="2021-12-15T22:09:57Z"/>
              </w:rPr>
            </w:pPr>
            <w:del w:id="1334" w:author="Unknown Author" w:date="2021-12-15T22:09:57Z">
              <w:r>
                <w:rPr>
                  <w:rFonts w:eastAsia="Times New Roman" w:cs="Arial" w:ascii="Arial" w:hAnsi="Arial"/>
                  <w:sz w:val="20"/>
                  <w:szCs w:val="20"/>
                  <w:lang w:val="fr-FR"/>
                </w:rPr>
                <w:delText>16.1</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37" w:author="Unknown Author" w:date="2021-12-15T22:09:57Z"/>
              </w:rPr>
            </w:pPr>
            <w:del w:id="1336" w:author="Unknown Author" w:date="2021-12-15T22:09:57Z">
              <w:r>
                <w:rPr>
                  <w:rFonts w:eastAsia="Times New Roman" w:cs="Arial" w:ascii="Arial" w:hAnsi="Arial"/>
                  <w:sz w:val="20"/>
                  <w:szCs w:val="20"/>
                  <w:lang w:val="fr-FR"/>
                </w:rPr>
                <w:delText>31.2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339" w:author="Unknown Author" w:date="2021-12-15T22:09:57Z"/>
              </w:rPr>
            </w:pPr>
            <w:del w:id="1338" w:author="Unknown Author" w:date="2021-12-15T22:09:57Z">
              <w:r>
                <w:rPr>
                  <w:rFonts w:eastAsia="Times New Roman" w:cs="Arial" w:ascii="Arial" w:hAnsi="Arial"/>
                  <w:i/>
                  <w:iCs/>
                  <w:sz w:val="20"/>
                  <w:szCs w:val="20"/>
                  <w:lang w:val="fr-FR"/>
                </w:rPr>
                <w:delText>Quercus coccifera</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41" w:author="Unknown Author" w:date="2021-12-15T22:09:57Z"/>
              </w:rPr>
            </w:pPr>
            <w:del w:id="1340" w:author="Unknown Author" w:date="2021-12-15T22:09:57Z">
              <w:r>
                <w:rPr>
                  <w:rFonts w:eastAsia="Times New Roman" w:cs="Arial" w:ascii="Arial" w:hAnsi="Arial"/>
                  <w:sz w:val="20"/>
                  <w:szCs w:val="20"/>
                  <w:lang w:val="fr-FR"/>
                </w:rPr>
                <w:delText>D84S1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43" w:author="Unknown Author" w:date="2021-12-15T22:09:57Z"/>
              </w:rPr>
            </w:pPr>
            <w:del w:id="1342" w:author="Unknown Author" w:date="2021-12-15T22:09:57Z">
              <w:r>
                <w:rPr>
                  <w:rFonts w:eastAsia="Times New Roman" w:cs="Arial" w:ascii="Arial" w:hAnsi="Arial"/>
                  <w:sz w:val="20"/>
                  <w:szCs w:val="20"/>
                  <w:lang w:val="fr-FR"/>
                </w:rPr>
                <w:delText>0.92</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45" w:author="Unknown Author" w:date="2021-12-15T22:09:57Z"/>
              </w:rPr>
            </w:pPr>
            <w:del w:id="1344" w:author="Unknown Author" w:date="2021-12-15T22:09:57Z">
              <w:r>
                <w:rPr>
                  <w:rFonts w:eastAsia="Times New Roman" w:cs="Arial" w:ascii="Arial" w:hAnsi="Arial"/>
                  <w:sz w:val="20"/>
                  <w:szCs w:val="20"/>
                  <w:lang w:val="fr-FR"/>
                </w:rPr>
                <w:delText>10.8</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47" w:author="Unknown Author" w:date="2021-12-15T22:09:57Z"/>
              </w:rPr>
            </w:pPr>
            <w:del w:id="1346" w:author="Unknown Author" w:date="2021-12-15T22:09:57Z">
              <w:r>
                <w:rPr>
                  <w:rFonts w:eastAsia="Times New Roman" w:cs="Arial" w:ascii="Arial" w:hAnsi="Arial"/>
                  <w:sz w:val="20"/>
                  <w:szCs w:val="20"/>
                  <w:lang w:val="fr-FR"/>
                </w:rPr>
                <w:delText>17.6</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49" w:author="Unknown Author" w:date="2021-12-15T22:09:57Z"/>
              </w:rPr>
            </w:pPr>
            <w:del w:id="1348" w:author="Unknown Author" w:date="2021-12-15T22:09:57Z">
              <w:r>
                <w:rPr>
                  <w:rFonts w:eastAsia="Times New Roman" w:cs="Arial" w:ascii="Arial" w:hAnsi="Arial"/>
                  <w:sz w:val="20"/>
                  <w:szCs w:val="20"/>
                  <w:lang w:val="fr-FR"/>
                </w:rPr>
                <w:delText>0.71</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51" w:author="Unknown Author" w:date="2021-12-15T22:09:57Z"/>
              </w:rPr>
            </w:pPr>
            <w:del w:id="1350" w:author="Unknown Author" w:date="2021-12-15T22:09:57Z">
              <w:r>
                <w:rPr>
                  <w:rFonts w:eastAsia="Times New Roman" w:cs="Arial" w:ascii="Arial" w:hAnsi="Arial"/>
                  <w:sz w:val="20"/>
                  <w:szCs w:val="20"/>
                  <w:lang w:val="fr-FR"/>
                </w:rPr>
                <w:delText>17.5</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53" w:author="Unknown Author" w:date="2021-12-15T22:09:57Z"/>
              </w:rPr>
            </w:pPr>
            <w:del w:id="1352" w:author="Unknown Author" w:date="2021-12-15T22:09:57Z">
              <w:r>
                <w:rPr>
                  <w:rFonts w:eastAsia="Times New Roman" w:cs="Arial" w:ascii="Arial" w:hAnsi="Arial"/>
                  <w:sz w:val="20"/>
                  <w:szCs w:val="20"/>
                  <w:lang w:val="fr-FR"/>
                </w:rPr>
                <w:delText>39.9</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55" w:author="Unknown Author" w:date="2021-12-15T22:09:57Z"/>
              </w:rPr>
            </w:pPr>
            <w:del w:id="1354" w:author="Unknown Author" w:date="2021-12-15T22:09:57Z">
              <w:r>
                <w:rPr>
                  <w:rFonts w:eastAsia="Times New Roman" w:cs="Arial" w:ascii="Arial" w:hAnsi="Arial"/>
                  <w:sz w:val="20"/>
                  <w:szCs w:val="20"/>
                  <w:lang w:val="fr-FR"/>
                </w:rPr>
                <w:delText>0.93</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57" w:author="Unknown Author" w:date="2021-12-15T22:09:57Z"/>
              </w:rPr>
            </w:pPr>
            <w:del w:id="1356" w:author="Unknown Author" w:date="2021-12-15T22:09:57Z">
              <w:r>
                <w:rPr>
                  <w:rFonts w:eastAsia="Times New Roman" w:cs="Arial" w:ascii="Arial" w:hAnsi="Arial"/>
                  <w:sz w:val="20"/>
                  <w:szCs w:val="20"/>
                  <w:lang w:val="fr-FR"/>
                </w:rPr>
                <w:delText>21.1</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59" w:author="Unknown Author" w:date="2021-12-15T22:09:57Z"/>
              </w:rPr>
            </w:pPr>
            <w:del w:id="1358" w:author="Unknown Author" w:date="2021-12-15T22:09:57Z">
              <w:r>
                <w:rPr>
                  <w:rFonts w:eastAsia="Times New Roman" w:cs="Arial" w:ascii="Arial" w:hAnsi="Arial"/>
                  <w:sz w:val="20"/>
                  <w:szCs w:val="20"/>
                  <w:lang w:val="fr-FR"/>
                </w:rPr>
                <w:delText>8.0</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61" w:author="Unknown Author" w:date="2021-12-15T22:09:57Z"/>
              </w:rPr>
            </w:pPr>
            <w:del w:id="1360" w:author="Unknown Author" w:date="2021-12-15T22:09:57Z">
              <w:r>
                <w:rPr>
                  <w:rFonts w:eastAsia="Times New Roman" w:cs="Arial" w:ascii="Arial" w:hAnsi="Arial"/>
                  <w:sz w:val="20"/>
                  <w:szCs w:val="20"/>
                  <w:lang w:val="fr-FR"/>
                </w:rPr>
                <w:delText>0.85</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63" w:author="Unknown Author" w:date="2021-12-15T22:09:57Z"/>
              </w:rPr>
            </w:pPr>
            <w:del w:id="1362" w:author="Unknown Author" w:date="2021-12-15T22:09:57Z">
              <w:r>
                <w:rPr>
                  <w:rFonts w:eastAsia="Times New Roman" w:cs="Arial" w:ascii="Arial" w:hAnsi="Arial"/>
                  <w:sz w:val="20"/>
                  <w:szCs w:val="20"/>
                  <w:lang w:val="fr-FR"/>
                </w:rPr>
                <w:delText>14.9</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65" w:author="Unknown Author" w:date="2021-12-15T22:09:57Z"/>
              </w:rPr>
            </w:pPr>
            <w:del w:id="1364" w:author="Unknown Author" w:date="2021-12-15T22:09:57Z">
              <w:r>
                <w:rPr>
                  <w:rFonts w:eastAsia="Times New Roman" w:cs="Arial" w:ascii="Arial" w:hAnsi="Arial"/>
                  <w:sz w:val="20"/>
                  <w:szCs w:val="20"/>
                  <w:lang w:val="fr-FR"/>
                </w:rPr>
                <w:delText>18.0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367" w:author="Unknown Author" w:date="2021-12-15T22:09:57Z"/>
              </w:rPr>
            </w:pPr>
            <w:del w:id="1366" w:author="Unknown Author" w:date="2021-12-15T22:09:57Z">
              <w:r>
                <w:rPr>
                  <w:rFonts w:eastAsia="Times New Roman" w:cs="Arial" w:ascii="Arial" w:hAnsi="Arial"/>
                  <w:i/>
                  <w:iCs/>
                  <w:sz w:val="20"/>
                  <w:szCs w:val="20"/>
                  <w:lang w:val="fr-FR"/>
                </w:rPr>
                <w:delText>Quercus ilex</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69" w:author="Unknown Author" w:date="2021-12-15T22:09:57Z"/>
              </w:rPr>
            </w:pPr>
            <w:del w:id="1368" w:author="Unknown Author" w:date="2021-12-15T22:09:57Z">
              <w:r>
                <w:rPr>
                  <w:rFonts w:eastAsia="Times New Roman" w:cs="Arial" w:ascii="Arial" w:hAnsi="Arial"/>
                  <w:sz w:val="20"/>
                  <w:szCs w:val="20"/>
                  <w:lang w:val="fr-FR"/>
                </w:rPr>
                <w:delText>D30S2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71" w:author="Unknown Author" w:date="2021-12-15T22:09:57Z"/>
              </w:rPr>
            </w:pPr>
            <w:del w:id="1370" w:author="Unknown Author" w:date="2021-12-15T22:09:57Z">
              <w:r>
                <w:rPr>
                  <w:rFonts w:eastAsia="Times New Roman" w:cs="Arial" w:ascii="Arial" w:hAnsi="Arial"/>
                  <w:sz w:val="20"/>
                  <w:szCs w:val="20"/>
                  <w:lang w:val="fr-FR"/>
                </w:rPr>
                <w:delText>0.78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73" w:author="Unknown Author" w:date="2021-12-15T22:09:57Z"/>
              </w:rPr>
            </w:pPr>
            <w:del w:id="1372" w:author="Unknown Author" w:date="2021-12-15T22:09:57Z">
              <w:r>
                <w:rPr>
                  <w:rFonts w:eastAsia="Times New Roman" w:cs="Arial" w:ascii="Arial" w:hAnsi="Arial"/>
                  <w:sz w:val="20"/>
                  <w:szCs w:val="20"/>
                  <w:lang w:val="fr-FR"/>
                </w:rPr>
                <w:delText>4.7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75" w:author="Unknown Author" w:date="2021-12-15T22:09:57Z"/>
              </w:rPr>
            </w:pPr>
            <w:del w:id="1374" w:author="Unknown Author" w:date="2021-12-15T22:09:57Z">
              <w:r>
                <w:rPr>
                  <w:rFonts w:eastAsia="Times New Roman" w:cs="Arial" w:ascii="Arial" w:hAnsi="Arial"/>
                  <w:sz w:val="20"/>
                  <w:szCs w:val="20"/>
                  <w:lang w:val="fr-FR"/>
                </w:rPr>
                <w:delText>33.1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77" w:author="Unknown Author" w:date="2021-12-15T22:09:57Z"/>
              </w:rPr>
            </w:pPr>
            <w:del w:id="1376" w:author="Unknown Author" w:date="2021-12-15T22:09:57Z">
              <w:r>
                <w:rPr>
                  <w:rFonts w:eastAsia="Times New Roman" w:cs="Arial" w:ascii="Arial" w:hAnsi="Arial"/>
                  <w:sz w:val="20"/>
                  <w:szCs w:val="20"/>
                  <w:lang w:val="fr-FR"/>
                </w:rPr>
                <w:delText>0.67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79" w:author="Unknown Author" w:date="2021-12-15T22:09:57Z"/>
              </w:rPr>
            </w:pPr>
            <w:del w:id="1378" w:author="Unknown Author" w:date="2021-12-15T22:09:57Z">
              <w:r>
                <w:rPr>
                  <w:rFonts w:eastAsia="Times New Roman" w:cs="Arial" w:ascii="Arial" w:hAnsi="Arial"/>
                  <w:sz w:val="20"/>
                  <w:szCs w:val="20"/>
                  <w:lang w:val="fr-FR"/>
                </w:rPr>
                <w:delText>10.2</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81" w:author="Unknown Author" w:date="2021-12-15T22:09:57Z"/>
              </w:rPr>
            </w:pPr>
            <w:del w:id="1380" w:author="Unknown Author" w:date="2021-12-15T22:09:57Z">
              <w:r>
                <w:rPr>
                  <w:rFonts w:eastAsia="Times New Roman" w:cs="Arial" w:ascii="Arial" w:hAnsi="Arial"/>
                  <w:sz w:val="20"/>
                  <w:szCs w:val="20"/>
                  <w:lang w:val="fr-FR"/>
                </w:rPr>
                <w:delText>44.5</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83" w:author="Unknown Author" w:date="2021-12-15T22:09:57Z"/>
              </w:rPr>
            </w:pPr>
            <w:del w:id="1382" w:author="Unknown Author" w:date="2021-12-15T22:09:57Z">
              <w:r>
                <w:rPr>
                  <w:rFonts w:eastAsia="Times New Roman" w:cs="Arial" w:ascii="Arial" w:hAnsi="Arial"/>
                  <w:sz w:val="20"/>
                  <w:szCs w:val="20"/>
                  <w:lang w:val="fr-FR"/>
                </w:rPr>
                <w:delText>0.80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85" w:author="Unknown Author" w:date="2021-12-15T22:09:57Z"/>
              </w:rPr>
            </w:pPr>
            <w:del w:id="1384" w:author="Unknown Author" w:date="2021-12-15T22:09:57Z">
              <w:r>
                <w:rPr>
                  <w:rFonts w:eastAsia="Times New Roman" w:cs="Arial" w:ascii="Arial" w:hAnsi="Arial"/>
                  <w:sz w:val="20"/>
                  <w:szCs w:val="20"/>
                  <w:lang w:val="fr-FR"/>
                </w:rPr>
                <w:delText>11.5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87" w:author="Unknown Author" w:date="2021-12-15T22:09:57Z"/>
              </w:rPr>
            </w:pPr>
            <w:del w:id="1386" w:author="Unknown Author" w:date="2021-12-15T22:09:57Z">
              <w:r>
                <w:rPr>
                  <w:rFonts w:eastAsia="Times New Roman" w:cs="Arial" w:ascii="Arial" w:hAnsi="Arial"/>
                  <w:sz w:val="20"/>
                  <w:szCs w:val="20"/>
                  <w:lang w:val="fr-FR"/>
                </w:rPr>
                <w:delText>25.8</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89" w:author="Unknown Author" w:date="2021-12-15T22:09:57Z"/>
              </w:rPr>
            </w:pPr>
            <w:del w:id="1388" w:author="Unknown Author" w:date="2021-12-15T22:09:57Z">
              <w:r>
                <w:rPr>
                  <w:rFonts w:eastAsia="Times New Roman" w:cs="Arial" w:ascii="Arial" w:hAnsi="Arial"/>
                  <w:sz w:val="20"/>
                  <w:szCs w:val="20"/>
                  <w:lang w:val="fr-FR"/>
                </w:rPr>
                <w:delText>0.76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91" w:author="Unknown Author" w:date="2021-12-15T22:09:57Z"/>
              </w:rPr>
            </w:pPr>
            <w:del w:id="1390" w:author="Unknown Author" w:date="2021-12-15T22:09:57Z">
              <w:r>
                <w:rPr>
                  <w:rFonts w:eastAsia="Times New Roman" w:cs="Arial" w:ascii="Arial" w:hAnsi="Arial"/>
                  <w:sz w:val="20"/>
                  <w:szCs w:val="20"/>
                  <w:lang w:val="fr-FR"/>
                </w:rPr>
                <w:delText>4.7</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93" w:author="Unknown Author" w:date="2021-12-15T22:09:57Z"/>
              </w:rPr>
            </w:pPr>
            <w:del w:id="1392" w:author="Unknown Author" w:date="2021-12-15T22:09:57Z">
              <w:r>
                <w:rPr>
                  <w:rFonts w:eastAsia="Times New Roman" w:cs="Arial" w:ascii="Arial" w:hAnsi="Arial"/>
                  <w:sz w:val="20"/>
                  <w:szCs w:val="20"/>
                  <w:lang w:val="fr-FR"/>
                </w:rPr>
                <w:delText>32.2</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395" w:author="Unknown Author" w:date="2021-12-15T22:09:57Z"/>
              </w:rPr>
            </w:pPr>
            <w:del w:id="1394" w:author="Unknown Author" w:date="2021-12-15T22:09:57Z">
              <w:r>
                <w:rPr>
                  <w:rFonts w:eastAsia="Times New Roman" w:cs="Arial" w:ascii="Arial" w:hAnsi="Arial"/>
                  <w:i/>
                  <w:iCs/>
                  <w:sz w:val="20"/>
                  <w:szCs w:val="20"/>
                  <w:lang w:val="fr-FR"/>
                </w:rPr>
                <w:delText>Quercus ilex</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397" w:author="Unknown Author" w:date="2021-12-15T22:09:57Z"/>
              </w:rPr>
            </w:pPr>
            <w:del w:id="1396" w:author="Unknown Author" w:date="2021-12-15T22:09:57Z">
              <w:r>
                <w:rPr>
                  <w:rFonts w:eastAsia="Times New Roman" w:cs="Arial" w:ascii="Arial" w:hAnsi="Arial"/>
                  <w:sz w:val="20"/>
                  <w:szCs w:val="20"/>
                  <w:lang w:val="fr-FR"/>
                </w:rPr>
                <w:delText>D83S2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399" w:author="Unknown Author" w:date="2021-12-15T22:09:57Z"/>
              </w:rPr>
            </w:pPr>
            <w:del w:id="1398"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01" w:author="Unknown Author" w:date="2021-12-15T22:09:57Z"/>
              </w:rPr>
            </w:pPr>
            <w:del w:id="1400" w:author="Unknown Author" w:date="2021-12-15T22:09:57Z">
              <w:r>
                <w:rPr>
                  <w:rFonts w:eastAsia="Times New Roman" w:cs="Arial" w:ascii="Arial" w:hAnsi="Arial"/>
                  <w:sz w:val="20"/>
                  <w:szCs w:val="20"/>
                  <w:lang w:val="fr-FR"/>
                </w:rPr>
                <w:delText>16.7</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03" w:author="Unknown Author" w:date="2021-12-15T22:09:57Z"/>
              </w:rPr>
            </w:pPr>
            <w:del w:id="1402" w:author="Unknown Author" w:date="2021-12-15T22:09:57Z">
              <w:r>
                <w:rPr>
                  <w:rFonts w:eastAsia="Times New Roman" w:cs="Arial" w:ascii="Arial" w:hAnsi="Arial"/>
                  <w:sz w:val="20"/>
                  <w:szCs w:val="20"/>
                  <w:lang w:val="fr-FR"/>
                </w:rPr>
                <w:delText>36.2</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05" w:author="Unknown Author" w:date="2021-12-15T22:09:57Z"/>
              </w:rPr>
            </w:pPr>
            <w:del w:id="1404" w:author="Unknown Author" w:date="2021-12-15T22:09:57Z">
              <w:r>
                <w:rPr>
                  <w:rFonts w:eastAsia="Times New Roman" w:cs="Arial" w:ascii="Arial" w:hAnsi="Arial"/>
                  <w:sz w:val="20"/>
                  <w:szCs w:val="20"/>
                  <w:lang w:val="fr-FR"/>
                </w:rPr>
                <w:delText>0.59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07" w:author="Unknown Author" w:date="2021-12-15T22:09:57Z"/>
              </w:rPr>
            </w:pPr>
            <w:del w:id="1406" w:author="Unknown Author" w:date="2021-12-15T22:09:57Z">
              <w:r>
                <w:rPr>
                  <w:rFonts w:eastAsia="Times New Roman" w:cs="Arial" w:ascii="Arial" w:hAnsi="Arial"/>
                  <w:sz w:val="20"/>
                  <w:szCs w:val="20"/>
                  <w:lang w:val="fr-FR"/>
                </w:rPr>
                <w:delText>51.1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09" w:author="Unknown Author" w:date="2021-12-15T22:09:57Z"/>
              </w:rPr>
            </w:pPr>
            <w:del w:id="1408" w:author="Unknown Author" w:date="2021-12-15T22:09:57Z">
              <w:r>
                <w:rPr>
                  <w:rFonts w:eastAsia="Times New Roman" w:cs="Arial" w:ascii="Arial" w:hAnsi="Arial"/>
                  <w:sz w:val="20"/>
                  <w:szCs w:val="20"/>
                  <w:lang w:val="fr-FR"/>
                </w:rPr>
                <w:delText>28.0</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11" w:author="Unknown Author" w:date="2021-12-15T22:09:57Z"/>
              </w:rPr>
            </w:pPr>
            <w:del w:id="1410"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13" w:author="Unknown Author" w:date="2021-12-15T22:09:57Z"/>
              </w:rPr>
            </w:pPr>
            <w:del w:id="1412" w:author="Unknown Author" w:date="2021-12-15T22:09:57Z">
              <w:r>
                <w:rPr>
                  <w:rFonts w:eastAsia="Times New Roman" w:cs="Arial" w:ascii="Arial" w:hAnsi="Arial"/>
                  <w:sz w:val="20"/>
                  <w:szCs w:val="20"/>
                  <w:lang w:val="fr-FR"/>
                </w:rPr>
                <w:delText>19.2</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15" w:author="Unknown Author" w:date="2021-12-15T22:09:57Z"/>
              </w:rPr>
            </w:pPr>
            <w:del w:id="1414" w:author="Unknown Author" w:date="2021-12-15T22:09:57Z">
              <w:r>
                <w:rPr>
                  <w:rFonts w:eastAsia="Times New Roman" w:cs="Arial" w:ascii="Arial" w:hAnsi="Arial"/>
                  <w:sz w:val="20"/>
                  <w:szCs w:val="20"/>
                  <w:lang w:val="fr-FR"/>
                </w:rPr>
                <w:delText>28.5</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17" w:author="Unknown Author" w:date="2021-12-15T22:09:57Z"/>
              </w:rPr>
            </w:pPr>
            <w:del w:id="1416" w:author="Unknown Author" w:date="2021-12-15T22:09:57Z">
              <w:r>
                <w:rPr>
                  <w:rFonts w:eastAsia="Times New Roman" w:cs="Arial" w:ascii="Arial" w:hAnsi="Arial"/>
                  <w:sz w:val="20"/>
                  <w:szCs w:val="20"/>
                  <w:lang w:val="fr-FR"/>
                </w:rPr>
                <w:delText>0.74</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19" w:author="Unknown Author" w:date="2021-12-15T22:09:57Z"/>
              </w:rPr>
            </w:pPr>
            <w:del w:id="1418" w:author="Unknown Author" w:date="2021-12-15T22:09:57Z">
              <w:r>
                <w:rPr>
                  <w:rFonts w:eastAsia="Times New Roman" w:cs="Arial" w:ascii="Arial" w:hAnsi="Arial"/>
                  <w:sz w:val="20"/>
                  <w:szCs w:val="20"/>
                  <w:lang w:val="fr-FR"/>
                </w:rPr>
                <w:delText>26.8</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21" w:author="Unknown Author" w:date="2021-12-15T22:09:57Z"/>
              </w:rPr>
            </w:pPr>
            <w:del w:id="1420" w:author="Unknown Author" w:date="2021-12-15T22:09:57Z">
              <w:r>
                <w:rPr>
                  <w:rFonts w:eastAsia="Times New Roman" w:cs="Arial" w:ascii="Arial" w:hAnsi="Arial"/>
                  <w:sz w:val="20"/>
                  <w:szCs w:val="20"/>
                  <w:lang w:val="fr-FR"/>
                </w:rPr>
                <w:delText>31.6</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423" w:author="Unknown Author" w:date="2021-12-15T22:09:57Z"/>
              </w:rPr>
            </w:pPr>
            <w:del w:id="1422" w:author="Unknown Author" w:date="2021-12-15T22:09:57Z">
              <w:r>
                <w:rPr>
                  <w:rFonts w:eastAsia="Times New Roman" w:cs="Arial" w:ascii="Arial" w:hAnsi="Arial"/>
                  <w:i/>
                  <w:iCs/>
                  <w:sz w:val="20"/>
                  <w:szCs w:val="20"/>
                  <w:lang w:val="fr-FR"/>
                </w:rPr>
                <w:delText>Quercus ilex</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25" w:author="Unknown Author" w:date="2021-12-15T22:09:57Z"/>
              </w:rPr>
            </w:pPr>
            <w:del w:id="1424" w:author="Unknown Author" w:date="2021-12-15T22:09:57Z">
              <w:r>
                <w:rPr>
                  <w:rFonts w:eastAsia="Times New Roman" w:cs="Arial" w:ascii="Arial" w:hAnsi="Arial"/>
                  <w:sz w:val="20"/>
                  <w:szCs w:val="20"/>
                  <w:lang w:val="fr-FR"/>
                </w:rPr>
                <w:delText>D84S1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27" w:author="Unknown Author" w:date="2021-12-15T22:09:57Z"/>
              </w:rPr>
            </w:pPr>
            <w:del w:id="1426" w:author="Unknown Author" w:date="2021-12-15T22:09:57Z">
              <w:r>
                <w:rPr>
                  <w:rFonts w:eastAsia="Times New Roman" w:cs="Arial" w:ascii="Arial" w:hAnsi="Arial"/>
                  <w:sz w:val="20"/>
                  <w:szCs w:val="20"/>
                  <w:lang w:val="fr-FR"/>
                </w:rPr>
                <w:delText>0.87</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29" w:author="Unknown Author" w:date="2021-12-15T22:09:57Z"/>
              </w:rPr>
            </w:pPr>
            <w:del w:id="1428" w:author="Unknown Author" w:date="2021-12-15T22:09:57Z">
              <w:r>
                <w:rPr>
                  <w:rFonts w:eastAsia="Times New Roman" w:cs="Arial" w:ascii="Arial" w:hAnsi="Arial"/>
                  <w:sz w:val="20"/>
                  <w:szCs w:val="20"/>
                  <w:lang w:val="fr-FR"/>
                </w:rPr>
                <w:delText>11.9</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31" w:author="Unknown Author" w:date="2021-12-15T22:09:57Z"/>
              </w:rPr>
            </w:pPr>
            <w:del w:id="1430" w:author="Unknown Author" w:date="2021-12-15T22:09:57Z">
              <w:r>
                <w:rPr>
                  <w:rFonts w:eastAsia="Times New Roman" w:cs="Arial" w:ascii="Arial" w:hAnsi="Arial"/>
                  <w:sz w:val="20"/>
                  <w:szCs w:val="20"/>
                  <w:lang w:val="fr-FR"/>
                </w:rPr>
                <w:delText>23.0</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33" w:author="Unknown Author" w:date="2021-12-15T22:09:57Z"/>
              </w:rPr>
            </w:pPr>
            <w:del w:id="1432" w:author="Unknown Author" w:date="2021-12-15T22:09:57Z">
              <w:r>
                <w:rPr>
                  <w:rFonts w:eastAsia="Times New Roman" w:cs="Arial" w:ascii="Arial" w:hAnsi="Arial"/>
                  <w:sz w:val="20"/>
                  <w:szCs w:val="20"/>
                  <w:lang w:val="fr-FR"/>
                </w:rPr>
                <w:delText>0.59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35" w:author="Unknown Author" w:date="2021-12-15T22:09:57Z"/>
              </w:rPr>
            </w:pPr>
            <w:del w:id="1434" w:author="Unknown Author" w:date="2021-12-15T22:09:57Z">
              <w:r>
                <w:rPr>
                  <w:rFonts w:eastAsia="Times New Roman" w:cs="Arial" w:ascii="Arial" w:hAnsi="Arial"/>
                  <w:sz w:val="20"/>
                  <w:szCs w:val="20"/>
                  <w:lang w:val="fr-FR"/>
                </w:rPr>
                <w:delText>29.1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37" w:author="Unknown Author" w:date="2021-12-15T22:09:57Z"/>
              </w:rPr>
            </w:pPr>
            <w:del w:id="1436" w:author="Unknown Author" w:date="2021-12-15T22:09:57Z">
              <w:r>
                <w:rPr>
                  <w:rFonts w:eastAsia="Times New Roman" w:cs="Arial" w:ascii="Arial" w:hAnsi="Arial"/>
                  <w:sz w:val="20"/>
                  <w:szCs w:val="20"/>
                  <w:lang w:val="fr-FR"/>
                </w:rPr>
                <w:delText>45.0</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39" w:author="Unknown Author" w:date="2021-12-15T22:09:57Z"/>
              </w:rPr>
            </w:pPr>
            <w:del w:id="1438" w:author="Unknown Author" w:date="2021-12-15T22:09:57Z">
              <w:r>
                <w:rPr>
                  <w:rFonts w:eastAsia="Times New Roman" w:cs="Arial" w:ascii="Arial" w:hAnsi="Arial"/>
                  <w:sz w:val="20"/>
                  <w:szCs w:val="20"/>
                  <w:lang w:val="fr-FR"/>
                </w:rPr>
                <w:delText>0.90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41" w:author="Unknown Author" w:date="2021-12-15T22:09:57Z"/>
              </w:rPr>
            </w:pPr>
            <w:del w:id="1440" w:author="Unknown Author" w:date="2021-12-15T22:09:57Z">
              <w:r>
                <w:rPr>
                  <w:rFonts w:eastAsia="Times New Roman" w:cs="Arial" w:ascii="Arial" w:hAnsi="Arial"/>
                  <w:sz w:val="20"/>
                  <w:szCs w:val="20"/>
                  <w:lang w:val="fr-FR"/>
                </w:rPr>
                <w:delText>14.6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43" w:author="Unknown Author" w:date="2021-12-15T22:09:57Z"/>
              </w:rPr>
            </w:pPr>
            <w:del w:id="1442" w:author="Unknown Author" w:date="2021-12-15T22:09:57Z">
              <w:r>
                <w:rPr>
                  <w:rFonts w:eastAsia="Times New Roman" w:cs="Arial" w:ascii="Arial" w:hAnsi="Arial"/>
                  <w:sz w:val="20"/>
                  <w:szCs w:val="20"/>
                  <w:lang w:val="fr-FR"/>
                </w:rPr>
                <w:delText>17.4</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45" w:author="Unknown Author" w:date="2021-12-15T22:09:57Z"/>
              </w:rPr>
            </w:pPr>
            <w:del w:id="1444" w:author="Unknown Author" w:date="2021-12-15T22:09:57Z">
              <w:r>
                <w:rPr>
                  <w:rFonts w:eastAsia="Times New Roman" w:cs="Arial" w:ascii="Arial" w:hAnsi="Arial"/>
                  <w:sz w:val="20"/>
                  <w:szCs w:val="20"/>
                  <w:lang w:val="fr-FR"/>
                </w:rPr>
                <w:delText>0.77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47" w:author="Unknown Author" w:date="2021-12-15T22:09:57Z"/>
              </w:rPr>
            </w:pPr>
            <w:del w:id="1446" w:author="Unknown Author" w:date="2021-12-15T22:09:57Z">
              <w:r>
                <w:rPr>
                  <w:rFonts w:eastAsia="Times New Roman" w:cs="Arial" w:ascii="Arial" w:hAnsi="Arial"/>
                  <w:sz w:val="20"/>
                  <w:szCs w:val="20"/>
                  <w:lang w:val="fr-FR"/>
                </w:rPr>
                <w:delText>13.9</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49" w:author="Unknown Author" w:date="2021-12-15T22:09:57Z"/>
              </w:rPr>
            </w:pPr>
            <w:del w:id="1448" w:author="Unknown Author" w:date="2021-12-15T22:09:57Z">
              <w:r>
                <w:rPr>
                  <w:rFonts w:eastAsia="Times New Roman" w:cs="Arial" w:ascii="Arial" w:hAnsi="Arial"/>
                  <w:sz w:val="20"/>
                  <w:szCs w:val="20"/>
                  <w:lang w:val="fr-FR"/>
                </w:rPr>
                <w:delText>31.3</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451" w:author="Unknown Author" w:date="2021-12-15T22:09:57Z"/>
              </w:rPr>
            </w:pPr>
            <w:del w:id="1450" w:author="Unknown Author" w:date="2021-12-15T22:09:57Z">
              <w:r>
                <w:rPr>
                  <w:rFonts w:eastAsia="Times New Roman" w:cs="Arial" w:ascii="Arial" w:hAnsi="Arial"/>
                  <w:i/>
                  <w:iCs/>
                  <w:sz w:val="20"/>
                  <w:szCs w:val="20"/>
                  <w:lang w:val="fr-FR"/>
                </w:rPr>
                <w:delText>Quercus ilex</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53" w:author="Unknown Author" w:date="2021-12-15T22:09:57Z"/>
              </w:rPr>
            </w:pPr>
            <w:del w:id="1452" w:author="Unknown Author" w:date="2021-12-15T22:09:57Z">
              <w:r>
                <w:rPr>
                  <w:rFonts w:eastAsia="Times New Roman" w:cs="Arial" w:ascii="Arial" w:hAnsi="Arial"/>
                  <w:sz w:val="20"/>
                  <w:szCs w:val="20"/>
                  <w:lang w:val="fr-FR"/>
                </w:rPr>
                <w:delText>D84S2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55" w:author="Unknown Author" w:date="2021-12-15T22:09:57Z"/>
              </w:rPr>
            </w:pPr>
            <w:del w:id="1454" w:author="Unknown Author" w:date="2021-12-15T22:09:57Z">
              <w:r>
                <w:rPr>
                  <w:rFonts w:eastAsia="Times New Roman" w:cs="Arial" w:ascii="Arial" w:hAnsi="Arial"/>
                  <w:sz w:val="20"/>
                  <w:szCs w:val="20"/>
                  <w:lang w:val="fr-FR"/>
                </w:rPr>
                <w:delText>0.88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57" w:author="Unknown Author" w:date="2021-12-15T22:09:57Z"/>
              </w:rPr>
            </w:pPr>
            <w:del w:id="1456" w:author="Unknown Author" w:date="2021-12-15T22:09:57Z">
              <w:r>
                <w:rPr>
                  <w:rFonts w:eastAsia="Times New Roman" w:cs="Arial" w:ascii="Arial" w:hAnsi="Arial"/>
                  <w:sz w:val="20"/>
                  <w:szCs w:val="20"/>
                  <w:lang w:val="fr-FR"/>
                </w:rPr>
                <w:delText>12.6</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59" w:author="Unknown Author" w:date="2021-12-15T22:09:57Z"/>
              </w:rPr>
            </w:pPr>
            <w:del w:id="1458" w:author="Unknown Author" w:date="2021-12-15T22:09:57Z">
              <w:r>
                <w:rPr>
                  <w:rFonts w:eastAsia="Times New Roman" w:cs="Arial" w:ascii="Arial" w:hAnsi="Arial"/>
                  <w:sz w:val="20"/>
                  <w:szCs w:val="20"/>
                  <w:lang w:val="fr-FR"/>
                </w:rPr>
                <w:delText>21.7</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61" w:author="Unknown Author" w:date="2021-12-15T22:09:57Z"/>
              </w:rPr>
            </w:pPr>
            <w:del w:id="1460" w:author="Unknown Author" w:date="2021-12-15T22:09:57Z">
              <w:r>
                <w:rPr>
                  <w:rFonts w:eastAsia="Times New Roman" w:cs="Arial" w:ascii="Arial" w:hAnsi="Arial"/>
                  <w:sz w:val="20"/>
                  <w:szCs w:val="20"/>
                  <w:lang w:val="fr-FR"/>
                </w:rPr>
                <w:delText>0.75</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63" w:author="Unknown Author" w:date="2021-12-15T22:09:57Z"/>
              </w:rPr>
            </w:pPr>
            <w:del w:id="1462" w:author="Unknown Author" w:date="2021-12-15T22:09:57Z">
              <w:r>
                <w:rPr>
                  <w:rFonts w:eastAsia="Times New Roman" w:cs="Arial" w:ascii="Arial" w:hAnsi="Arial"/>
                  <w:sz w:val="20"/>
                  <w:szCs w:val="20"/>
                  <w:lang w:val="fr-FR"/>
                </w:rPr>
                <w:delText>13.1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65" w:author="Unknown Author" w:date="2021-12-15T22:09:57Z"/>
              </w:rPr>
            </w:pPr>
            <w:del w:id="1464" w:author="Unknown Author" w:date="2021-12-15T22:09:57Z">
              <w:r>
                <w:rPr>
                  <w:rFonts w:eastAsia="Times New Roman" w:cs="Arial" w:ascii="Arial" w:hAnsi="Arial"/>
                  <w:sz w:val="20"/>
                  <w:szCs w:val="20"/>
                  <w:lang w:val="fr-FR"/>
                </w:rPr>
                <w:delText>41.1</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67" w:author="Unknown Author" w:date="2021-12-15T22:09:57Z"/>
              </w:rPr>
            </w:pPr>
            <w:del w:id="1466" w:author="Unknown Author" w:date="2021-12-15T22:09:57Z">
              <w:r>
                <w:rPr>
                  <w:rFonts w:eastAsia="Times New Roman" w:cs="Arial" w:ascii="Arial" w:hAnsi="Arial"/>
                  <w:sz w:val="20"/>
                  <w:szCs w:val="20"/>
                  <w:lang w:val="fr-FR"/>
                </w:rPr>
                <w:delText>0.85</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69" w:author="Unknown Author" w:date="2021-12-15T22:09:57Z"/>
              </w:rPr>
            </w:pPr>
            <w:del w:id="1468" w:author="Unknown Author" w:date="2021-12-15T22:09:57Z">
              <w:r>
                <w:rPr>
                  <w:rFonts w:eastAsia="Times New Roman" w:cs="Arial" w:ascii="Arial" w:hAnsi="Arial"/>
                  <w:sz w:val="20"/>
                  <w:szCs w:val="20"/>
                  <w:lang w:val="fr-FR"/>
                </w:rPr>
                <w:delText>22.8</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71" w:author="Unknown Author" w:date="2021-12-15T22:09:57Z"/>
              </w:rPr>
            </w:pPr>
            <w:del w:id="1470" w:author="Unknown Author" w:date="2021-12-15T22:09:57Z">
              <w:r>
                <w:rPr>
                  <w:rFonts w:eastAsia="Times New Roman" w:cs="Arial" w:ascii="Arial" w:hAnsi="Arial"/>
                  <w:sz w:val="20"/>
                  <w:szCs w:val="20"/>
                  <w:lang w:val="fr-FR"/>
                </w:rPr>
                <w:delText>11.1</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73" w:author="Unknown Author" w:date="2021-12-15T22:09:57Z"/>
              </w:rPr>
            </w:pPr>
            <w:del w:id="1472" w:author="Unknown Author" w:date="2021-12-15T22:09:57Z">
              <w:r>
                <w:rPr>
                  <w:rFonts w:eastAsia="Times New Roman" w:cs="Arial" w:ascii="Arial" w:hAnsi="Arial"/>
                  <w:sz w:val="20"/>
                  <w:szCs w:val="20"/>
                  <w:lang w:val="fr-FR"/>
                </w:rPr>
                <w:delText>0.87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75" w:author="Unknown Author" w:date="2021-12-15T22:09:57Z"/>
              </w:rPr>
            </w:pPr>
            <w:del w:id="1474" w:author="Unknown Author" w:date="2021-12-15T22:09:57Z">
              <w:r>
                <w:rPr>
                  <w:rFonts w:eastAsia="Times New Roman" w:cs="Arial" w:ascii="Arial" w:hAnsi="Arial"/>
                  <w:sz w:val="20"/>
                  <w:szCs w:val="20"/>
                  <w:lang w:val="fr-FR"/>
                </w:rPr>
                <w:delText>10.5</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77" w:author="Unknown Author" w:date="2021-12-15T22:09:57Z"/>
              </w:rPr>
            </w:pPr>
            <w:del w:id="1476" w:author="Unknown Author" w:date="2021-12-15T22:09:57Z">
              <w:r>
                <w:rPr>
                  <w:rFonts w:eastAsia="Times New Roman" w:cs="Arial" w:ascii="Arial" w:hAnsi="Arial"/>
                  <w:sz w:val="20"/>
                  <w:szCs w:val="20"/>
                  <w:lang w:val="fr-FR"/>
                </w:rPr>
                <w:delText>26.5</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479" w:author="Unknown Author" w:date="2021-12-15T22:09:57Z"/>
              </w:rPr>
            </w:pPr>
            <w:del w:id="1478" w:author="Unknown Author" w:date="2021-12-15T22:09:57Z">
              <w:r>
                <w:rPr>
                  <w:rFonts w:eastAsia="Times New Roman" w:cs="Arial" w:ascii="Arial" w:hAnsi="Arial"/>
                  <w:i/>
                  <w:iCs/>
                  <w:sz w:val="20"/>
                  <w:szCs w:val="20"/>
                  <w:lang w:val="fr-FR"/>
                </w:rPr>
                <w:delText>Rosmarinus off.</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81" w:author="Unknown Author" w:date="2021-12-15T22:09:57Z"/>
              </w:rPr>
            </w:pPr>
            <w:del w:id="1480" w:author="Unknown Author" w:date="2021-12-15T22:09:57Z">
              <w:r>
                <w:rPr>
                  <w:rFonts w:eastAsia="Times New Roman" w:cs="Arial" w:ascii="Arial" w:hAnsi="Arial"/>
                  <w:sz w:val="20"/>
                  <w:szCs w:val="20"/>
                  <w:lang w:val="fr-FR"/>
                </w:rPr>
                <w:delText>D06S1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83" w:author="Unknown Author" w:date="2021-12-15T22:09:57Z"/>
              </w:rPr>
            </w:pPr>
            <w:del w:id="1482" w:author="Unknown Author" w:date="2021-12-15T22:09:57Z">
              <w:r>
                <w:rPr>
                  <w:rFonts w:eastAsia="Times New Roman" w:cs="Arial" w:ascii="Arial" w:hAnsi="Arial"/>
                  <w:sz w:val="20"/>
                  <w:szCs w:val="20"/>
                  <w:lang w:val="fr-FR"/>
                </w:rPr>
                <w:delText>0.90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85" w:author="Unknown Author" w:date="2021-12-15T22:09:57Z"/>
              </w:rPr>
            </w:pPr>
            <w:del w:id="1484" w:author="Unknown Author" w:date="2021-12-15T22:09:57Z">
              <w:r>
                <w:rPr>
                  <w:rFonts w:eastAsia="Times New Roman" w:cs="Arial" w:ascii="Arial" w:hAnsi="Arial"/>
                  <w:sz w:val="20"/>
                  <w:szCs w:val="20"/>
                  <w:lang w:val="fr-FR"/>
                </w:rPr>
                <w:delText>18.4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87" w:author="Unknown Author" w:date="2021-12-15T22:09:57Z"/>
              </w:rPr>
            </w:pPr>
            <w:del w:id="1486" w:author="Unknown Author" w:date="2021-12-15T22:09:57Z">
              <w:r>
                <w:rPr>
                  <w:rFonts w:eastAsia="Times New Roman" w:cs="Arial" w:ascii="Arial" w:hAnsi="Arial"/>
                  <w:sz w:val="20"/>
                  <w:szCs w:val="20"/>
                  <w:lang w:val="fr-FR"/>
                </w:rPr>
                <w:delText>15.4</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89" w:author="Unknown Author" w:date="2021-12-15T22:09:57Z"/>
              </w:rPr>
            </w:pPr>
            <w:del w:id="1488" w:author="Unknown Author" w:date="2021-12-15T22:09:57Z">
              <w:r>
                <w:rPr>
                  <w:rFonts w:eastAsia="Times New Roman" w:cs="Arial" w:ascii="Arial" w:hAnsi="Arial"/>
                  <w:sz w:val="20"/>
                  <w:szCs w:val="20"/>
                  <w:lang w:val="fr-FR"/>
                </w:rPr>
                <w:delText>0.90</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91" w:author="Unknown Author" w:date="2021-12-15T22:09:57Z"/>
              </w:rPr>
            </w:pPr>
            <w:del w:id="1490" w:author="Unknown Author" w:date="2021-12-15T22:09:57Z">
              <w:r>
                <w:rPr>
                  <w:rFonts w:eastAsia="Times New Roman" w:cs="Arial" w:ascii="Arial" w:hAnsi="Arial"/>
                  <w:sz w:val="20"/>
                  <w:szCs w:val="20"/>
                  <w:lang w:val="fr-FR"/>
                </w:rPr>
                <w:delText>18.3</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493" w:author="Unknown Author" w:date="2021-12-15T22:09:57Z"/>
              </w:rPr>
            </w:pPr>
            <w:del w:id="1492" w:author="Unknown Author" w:date="2021-12-15T22:09:57Z">
              <w:r>
                <w:rPr>
                  <w:rFonts w:eastAsia="Times New Roman" w:cs="Arial" w:ascii="Arial" w:hAnsi="Arial"/>
                  <w:sz w:val="20"/>
                  <w:szCs w:val="20"/>
                  <w:lang w:val="fr-FR"/>
                </w:rPr>
                <w:delText>11.5</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95" w:author="Unknown Author" w:date="2021-12-15T22:09:57Z"/>
              </w:rPr>
            </w:pPr>
            <w:del w:id="1494" w:author="Unknown Author" w:date="2021-12-15T22:09:57Z">
              <w:r>
                <w:rPr>
                  <w:rFonts w:eastAsia="Times New Roman" w:cs="Arial" w:ascii="Arial" w:hAnsi="Arial"/>
                  <w:sz w:val="20"/>
                  <w:szCs w:val="20"/>
                  <w:lang w:val="fr-FR"/>
                </w:rPr>
                <w:delText>0.88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97" w:author="Unknown Author" w:date="2021-12-15T22:09:57Z"/>
              </w:rPr>
            </w:pPr>
            <w:del w:id="1496" w:author="Unknown Author" w:date="2021-12-15T22:09:57Z">
              <w:r>
                <w:rPr>
                  <w:rFonts w:eastAsia="Times New Roman" w:cs="Arial" w:ascii="Arial" w:hAnsi="Arial"/>
                  <w:sz w:val="20"/>
                  <w:szCs w:val="20"/>
                  <w:lang w:val="fr-FR"/>
                </w:rPr>
                <w:delText>21.9</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499" w:author="Unknown Author" w:date="2021-12-15T22:09:57Z"/>
              </w:rPr>
            </w:pPr>
            <w:del w:id="1498" w:author="Unknown Author" w:date="2021-12-15T22:09:57Z">
              <w:r>
                <w:rPr>
                  <w:rFonts w:eastAsia="Times New Roman" w:cs="Arial" w:ascii="Arial" w:hAnsi="Arial"/>
                  <w:sz w:val="20"/>
                  <w:szCs w:val="20"/>
                  <w:lang w:val="fr-FR"/>
                </w:rPr>
                <w:delText>17.1</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01" w:author="Unknown Author" w:date="2021-12-15T22:09:57Z"/>
              </w:rPr>
            </w:pPr>
            <w:del w:id="1500" w:author="Unknown Author" w:date="2021-12-15T22:09:57Z">
              <w:r>
                <w:rPr>
                  <w:rFonts w:eastAsia="Times New Roman" w:cs="Arial" w:ascii="Arial" w:hAnsi="Arial"/>
                  <w:sz w:val="20"/>
                  <w:szCs w:val="20"/>
                  <w:lang w:val="fr-FR"/>
                </w:rPr>
                <w:delText>0.92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03" w:author="Unknown Author" w:date="2021-12-15T22:09:57Z"/>
              </w:rPr>
            </w:pPr>
            <w:del w:id="1502" w:author="Unknown Author" w:date="2021-12-15T22:09:57Z">
              <w:r>
                <w:rPr>
                  <w:rFonts w:eastAsia="Times New Roman" w:cs="Arial" w:ascii="Arial" w:hAnsi="Arial"/>
                  <w:sz w:val="20"/>
                  <w:szCs w:val="20"/>
                  <w:lang w:val="fr-FR"/>
                </w:rPr>
                <w:delText>16.2</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05" w:author="Unknown Author" w:date="2021-12-15T22:09:57Z"/>
              </w:rPr>
            </w:pPr>
            <w:del w:id="1504" w:author="Unknown Author" w:date="2021-12-15T22:09:57Z">
              <w:r>
                <w:rPr>
                  <w:rFonts w:eastAsia="Times New Roman" w:cs="Arial" w:ascii="Arial" w:hAnsi="Arial"/>
                  <w:sz w:val="20"/>
                  <w:szCs w:val="20"/>
                  <w:lang w:val="fr-FR"/>
                </w:rPr>
                <w:delText>11.1</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507" w:author="Unknown Author" w:date="2021-12-15T22:09:57Z"/>
              </w:rPr>
            </w:pPr>
            <w:del w:id="1506" w:author="Unknown Author" w:date="2021-12-15T22:09:57Z">
              <w:r>
                <w:rPr>
                  <w:rFonts w:eastAsia="Times New Roman" w:cs="Arial" w:ascii="Arial" w:hAnsi="Arial"/>
                  <w:i/>
                  <w:iCs/>
                  <w:sz w:val="20"/>
                  <w:szCs w:val="20"/>
                  <w:lang w:val="fr-FR"/>
                </w:rPr>
                <w:delText>Rosmarinus off.</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09" w:author="Unknown Author" w:date="2021-12-15T22:09:57Z"/>
              </w:rPr>
            </w:pPr>
            <w:del w:id="1508" w:author="Unknown Author" w:date="2021-12-15T22:09:57Z">
              <w:r>
                <w:rPr>
                  <w:rFonts w:eastAsia="Times New Roman" w:cs="Arial" w:ascii="Arial" w:hAnsi="Arial"/>
                  <w:sz w:val="20"/>
                  <w:szCs w:val="20"/>
                  <w:lang w:val="fr-FR"/>
                </w:rPr>
                <w:delText>D11S1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11" w:author="Unknown Author" w:date="2021-12-15T22:09:57Z"/>
              </w:rPr>
            </w:pPr>
            <w:del w:id="1510" w:author="Unknown Author" w:date="2021-12-15T22:09:57Z">
              <w:r>
                <w:rPr>
                  <w:rFonts w:eastAsia="Times New Roman" w:cs="Arial" w:ascii="Arial" w:hAnsi="Arial"/>
                  <w:sz w:val="20"/>
                  <w:szCs w:val="20"/>
                  <w:lang w:val="fr-FR"/>
                </w:rPr>
                <w:delText>0.80</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13" w:author="Unknown Author" w:date="2021-12-15T22:09:57Z"/>
              </w:rPr>
            </w:pPr>
            <w:del w:id="1512" w:author="Unknown Author" w:date="2021-12-15T22:09:57Z">
              <w:r>
                <w:rPr>
                  <w:rFonts w:eastAsia="Times New Roman" w:cs="Arial" w:ascii="Arial" w:hAnsi="Arial"/>
                  <w:sz w:val="20"/>
                  <w:szCs w:val="20"/>
                  <w:lang w:val="fr-FR"/>
                </w:rPr>
                <w:delText>31.4</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15" w:author="Unknown Author" w:date="2021-12-15T22:09:57Z"/>
              </w:rPr>
            </w:pPr>
            <w:del w:id="1514" w:author="Unknown Author" w:date="2021-12-15T22:09:57Z">
              <w:r>
                <w:rPr>
                  <w:rFonts w:eastAsia="Times New Roman" w:cs="Arial" w:ascii="Arial" w:hAnsi="Arial"/>
                  <w:sz w:val="20"/>
                  <w:szCs w:val="20"/>
                  <w:lang w:val="fr-FR"/>
                </w:rPr>
                <w:delText>16.1</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17" w:author="Unknown Author" w:date="2021-12-15T22:09:57Z"/>
              </w:rPr>
            </w:pPr>
            <w:del w:id="1516" w:author="Unknown Author" w:date="2021-12-15T22:09:57Z">
              <w:r>
                <w:rPr>
                  <w:rFonts w:eastAsia="Times New Roman" w:cs="Arial" w:ascii="Arial" w:hAnsi="Arial"/>
                  <w:sz w:val="20"/>
                  <w:szCs w:val="20"/>
                  <w:lang w:val="fr-FR"/>
                </w:rPr>
                <w:delText>0.79</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19" w:author="Unknown Author" w:date="2021-12-15T22:09:57Z"/>
              </w:rPr>
            </w:pPr>
            <w:del w:id="1518" w:author="Unknown Author" w:date="2021-12-15T22:09:57Z">
              <w:r>
                <w:rPr>
                  <w:rFonts w:eastAsia="Times New Roman" w:cs="Arial" w:ascii="Arial" w:hAnsi="Arial"/>
                  <w:sz w:val="20"/>
                  <w:szCs w:val="20"/>
                  <w:lang w:val="fr-FR"/>
                </w:rPr>
                <w:delText>23.3</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21" w:author="Unknown Author" w:date="2021-12-15T22:09:57Z"/>
              </w:rPr>
            </w:pPr>
            <w:del w:id="1520" w:author="Unknown Author" w:date="2021-12-15T22:09:57Z">
              <w:r>
                <w:rPr>
                  <w:rFonts w:eastAsia="Times New Roman" w:cs="Arial" w:ascii="Arial" w:hAnsi="Arial"/>
                  <w:sz w:val="20"/>
                  <w:szCs w:val="20"/>
                  <w:lang w:val="fr-FR"/>
                </w:rPr>
                <w:delText>27.7</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23" w:author="Unknown Author" w:date="2021-12-15T22:09:57Z"/>
              </w:rPr>
            </w:pPr>
            <w:del w:id="1522" w:author="Unknown Author" w:date="2021-12-15T22:09:57Z">
              <w:r>
                <w:rPr>
                  <w:rFonts w:eastAsia="Times New Roman" w:cs="Arial" w:ascii="Arial" w:hAnsi="Arial"/>
                  <w:sz w:val="20"/>
                  <w:szCs w:val="20"/>
                  <w:lang w:val="fr-FR"/>
                </w:rPr>
                <w:delText>0.79</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25" w:author="Unknown Author" w:date="2021-12-15T22:09:57Z"/>
              </w:rPr>
            </w:pPr>
            <w:del w:id="1524" w:author="Unknown Author" w:date="2021-12-15T22:09:57Z">
              <w:r>
                <w:rPr>
                  <w:rFonts w:eastAsia="Times New Roman" w:cs="Arial" w:ascii="Arial" w:hAnsi="Arial"/>
                  <w:sz w:val="20"/>
                  <w:szCs w:val="20"/>
                  <w:lang w:val="fr-FR"/>
                </w:rPr>
                <w:delText>31.3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27" w:author="Unknown Author" w:date="2021-12-15T22:09:57Z"/>
              </w:rPr>
            </w:pPr>
            <w:del w:id="1526" w:author="Unknown Author" w:date="2021-12-15T22:09:57Z">
              <w:r>
                <w:rPr>
                  <w:rFonts w:eastAsia="Times New Roman" w:cs="Arial" w:ascii="Arial" w:hAnsi="Arial"/>
                  <w:sz w:val="20"/>
                  <w:szCs w:val="20"/>
                  <w:lang w:val="fr-FR"/>
                </w:rPr>
                <w:delText>16.9</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29" w:author="Unknown Author" w:date="2021-12-15T22:09:57Z"/>
              </w:rPr>
            </w:pPr>
            <w:del w:id="1528" w:author="Unknown Author" w:date="2021-12-15T22:09:57Z">
              <w:r>
                <w:rPr>
                  <w:rFonts w:eastAsia="Times New Roman" w:cs="Arial" w:ascii="Arial" w:hAnsi="Arial"/>
                  <w:sz w:val="20"/>
                  <w:szCs w:val="20"/>
                  <w:lang w:val="fr-FR"/>
                </w:rPr>
                <w:delText>0.82</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31" w:author="Unknown Author" w:date="2021-12-15T22:09:57Z"/>
              </w:rPr>
            </w:pPr>
            <w:del w:id="1530" w:author="Unknown Author" w:date="2021-12-15T22:09:57Z">
              <w:r>
                <w:rPr>
                  <w:rFonts w:eastAsia="Times New Roman" w:cs="Arial" w:ascii="Arial" w:hAnsi="Arial"/>
                  <w:sz w:val="20"/>
                  <w:szCs w:val="20"/>
                  <w:lang w:val="fr-FR"/>
                </w:rPr>
                <w:delText>29.9</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33" w:author="Unknown Author" w:date="2021-12-15T22:09:57Z"/>
              </w:rPr>
            </w:pPr>
            <w:del w:id="1532" w:author="Unknown Author" w:date="2021-12-15T22:09:57Z">
              <w:r>
                <w:rPr>
                  <w:rFonts w:eastAsia="Times New Roman" w:cs="Arial" w:ascii="Arial" w:hAnsi="Arial"/>
                  <w:sz w:val="20"/>
                  <w:szCs w:val="20"/>
                  <w:lang w:val="fr-FR"/>
                </w:rPr>
                <w:delText>17.0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535" w:author="Unknown Author" w:date="2021-12-15T22:09:57Z"/>
              </w:rPr>
            </w:pPr>
            <w:del w:id="1534" w:author="Unknown Author" w:date="2021-12-15T22:09:57Z">
              <w:r>
                <w:rPr>
                  <w:rFonts w:eastAsia="Times New Roman" w:cs="Arial" w:ascii="Arial" w:hAnsi="Arial"/>
                  <w:i/>
                  <w:iCs/>
                  <w:sz w:val="20"/>
                  <w:szCs w:val="20"/>
                  <w:lang w:val="fr-FR"/>
                </w:rPr>
                <w:delText>Rosmarinus off.</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37" w:author="Unknown Author" w:date="2021-12-15T22:09:57Z"/>
              </w:rPr>
            </w:pPr>
            <w:del w:id="1536" w:author="Unknown Author" w:date="2021-12-15T22:09:57Z">
              <w:r>
                <w:rPr>
                  <w:rFonts w:eastAsia="Times New Roman" w:cs="Arial" w:ascii="Arial" w:hAnsi="Arial"/>
                  <w:sz w:val="20"/>
                  <w:szCs w:val="20"/>
                  <w:lang w:val="fr-FR"/>
                </w:rPr>
                <w:delText>D13S1</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39" w:author="Unknown Author" w:date="2021-12-15T22:09:57Z"/>
              </w:rPr>
            </w:pPr>
            <w:del w:id="1538" w:author="Unknown Author" w:date="2021-12-15T22:09:57Z">
              <w:r>
                <w:rPr>
                  <w:rFonts w:eastAsia="Times New Roman" w:cs="Arial" w:ascii="Arial" w:hAnsi="Arial"/>
                  <w:sz w:val="20"/>
                  <w:szCs w:val="20"/>
                  <w:lang w:val="fr-FR"/>
                </w:rPr>
                <w:delText>0.81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41" w:author="Unknown Author" w:date="2021-12-15T22:09:57Z"/>
              </w:rPr>
            </w:pPr>
            <w:del w:id="1540" w:author="Unknown Author" w:date="2021-12-15T22:09:57Z">
              <w:r>
                <w:rPr>
                  <w:rFonts w:eastAsia="Times New Roman" w:cs="Arial" w:ascii="Arial" w:hAnsi="Arial"/>
                  <w:sz w:val="20"/>
                  <w:szCs w:val="20"/>
                  <w:lang w:val="fr-FR"/>
                </w:rPr>
                <w:delText>35.2</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43" w:author="Unknown Author" w:date="2021-12-15T22:09:57Z"/>
              </w:rPr>
            </w:pPr>
            <w:del w:id="1542" w:author="Unknown Author" w:date="2021-12-15T22:09:57Z">
              <w:r>
                <w:rPr>
                  <w:rFonts w:eastAsia="Times New Roman" w:cs="Arial" w:ascii="Arial" w:hAnsi="Arial"/>
                  <w:sz w:val="20"/>
                  <w:szCs w:val="20"/>
                  <w:lang w:val="fr-FR"/>
                </w:rPr>
                <w:delText>13.3</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45" w:author="Unknown Author" w:date="2021-12-15T22:09:57Z"/>
              </w:rPr>
            </w:pPr>
            <w:del w:id="1544" w:author="Unknown Author" w:date="2021-12-15T22:09:57Z">
              <w:r>
                <w:rPr>
                  <w:rFonts w:eastAsia="Times New Roman" w:cs="Arial" w:ascii="Arial" w:hAnsi="Arial"/>
                  <w:sz w:val="20"/>
                  <w:szCs w:val="20"/>
                  <w:lang w:val="fr-FR"/>
                </w:rPr>
                <w:delText>0.86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47" w:author="Unknown Author" w:date="2021-12-15T22:09:57Z"/>
              </w:rPr>
            </w:pPr>
            <w:del w:id="1546" w:author="Unknown Author" w:date="2021-12-15T22:09:57Z">
              <w:r>
                <w:rPr>
                  <w:rFonts w:eastAsia="Times New Roman" w:cs="Arial" w:ascii="Arial" w:hAnsi="Arial"/>
                  <w:sz w:val="20"/>
                  <w:szCs w:val="20"/>
                  <w:lang w:val="fr-FR"/>
                </w:rPr>
                <w:delText>18.3</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49" w:author="Unknown Author" w:date="2021-12-15T22:09:57Z"/>
              </w:rPr>
            </w:pPr>
            <w:del w:id="1548" w:author="Unknown Author" w:date="2021-12-15T22:09:57Z">
              <w:r>
                <w:rPr>
                  <w:rFonts w:eastAsia="Times New Roman" w:cs="Arial" w:ascii="Arial" w:hAnsi="Arial"/>
                  <w:sz w:val="20"/>
                  <w:szCs w:val="20"/>
                  <w:lang w:val="fr-FR"/>
                </w:rPr>
                <w:delText>18.9</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51" w:author="Unknown Author" w:date="2021-12-15T22:09:57Z"/>
              </w:rPr>
            </w:pPr>
            <w:del w:id="1550" w:author="Unknown Author" w:date="2021-12-15T22:09:57Z">
              <w:r>
                <w:rPr>
                  <w:rFonts w:eastAsia="Times New Roman" w:cs="Arial" w:ascii="Arial" w:hAnsi="Arial"/>
                  <w:sz w:val="20"/>
                  <w:szCs w:val="20"/>
                  <w:lang w:val="fr-FR"/>
                </w:rPr>
                <w:delText>0.71</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53" w:author="Unknown Author" w:date="2021-12-15T22:09:57Z"/>
              </w:rPr>
            </w:pPr>
            <w:del w:id="1552" w:author="Unknown Author" w:date="2021-12-15T22:09:57Z">
              <w:r>
                <w:rPr>
                  <w:rFonts w:eastAsia="Times New Roman" w:cs="Arial" w:ascii="Arial" w:hAnsi="Arial"/>
                  <w:sz w:val="20"/>
                  <w:szCs w:val="20"/>
                  <w:lang w:val="fr-FR"/>
                </w:rPr>
                <w:delText>49.5</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55" w:author="Unknown Author" w:date="2021-12-15T22:09:57Z"/>
              </w:rPr>
            </w:pPr>
            <w:del w:id="1554" w:author="Unknown Author" w:date="2021-12-15T22:09:57Z">
              <w:r>
                <w:rPr>
                  <w:rFonts w:eastAsia="Times New Roman" w:cs="Arial" w:ascii="Arial" w:hAnsi="Arial"/>
                  <w:sz w:val="20"/>
                  <w:szCs w:val="20"/>
                  <w:lang w:val="fr-FR"/>
                </w:rPr>
                <w:delText>9.7</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57" w:author="Unknown Author" w:date="2021-12-15T22:09:57Z"/>
              </w:rPr>
            </w:pPr>
            <w:del w:id="1556" w:author="Unknown Author" w:date="2021-12-15T22:09:57Z">
              <w:r>
                <w:rPr>
                  <w:rFonts w:eastAsia="Times New Roman" w:cs="Arial" w:ascii="Arial" w:hAnsi="Arial"/>
                  <w:sz w:val="20"/>
                  <w:szCs w:val="20"/>
                  <w:lang w:val="fr-FR"/>
                </w:rPr>
                <w:delText>0.86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59" w:author="Unknown Author" w:date="2021-12-15T22:09:57Z"/>
              </w:rPr>
            </w:pPr>
            <w:del w:id="1558" w:author="Unknown Author" w:date="2021-12-15T22:09:57Z">
              <w:r>
                <w:rPr>
                  <w:rFonts w:eastAsia="Times New Roman" w:cs="Arial" w:ascii="Arial" w:hAnsi="Arial"/>
                  <w:sz w:val="20"/>
                  <w:szCs w:val="20"/>
                  <w:lang w:val="fr-FR"/>
                </w:rPr>
                <w:delText>24.2</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61" w:author="Unknown Author" w:date="2021-12-15T22:09:57Z"/>
              </w:rPr>
            </w:pPr>
            <w:del w:id="1560" w:author="Unknown Author" w:date="2021-12-15T22:09:57Z">
              <w:r>
                <w:rPr>
                  <w:rFonts w:eastAsia="Times New Roman" w:cs="Arial" w:ascii="Arial" w:hAnsi="Arial"/>
                  <w:sz w:val="20"/>
                  <w:szCs w:val="20"/>
                  <w:lang w:val="fr-FR"/>
                </w:rPr>
                <w:delText>13.0</w:delText>
              </w:r>
            </w:del>
          </w:p>
        </w:tc>
      </w:tr>
      <w:tr>
        <w:trPr>
          <w:trHeight w:val="300" w:hRule="atLeast"/>
        </w:trPr>
        <w:tc>
          <w:tcPr>
            <w:tcW w:w="1879" w:type="dxa"/>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563" w:author="Unknown Author" w:date="2021-12-15T22:09:57Z"/>
              </w:rPr>
            </w:pPr>
            <w:del w:id="1562" w:author="Unknown Author" w:date="2021-12-15T22:09:57Z">
              <w:r>
                <w:rPr>
                  <w:rFonts w:eastAsia="Times New Roman" w:cs="Arial" w:ascii="Arial" w:hAnsi="Arial"/>
                  <w:i/>
                  <w:iCs/>
                  <w:sz w:val="20"/>
                  <w:szCs w:val="20"/>
                  <w:lang w:val="fr-FR"/>
                </w:rPr>
                <w:delText>Rosmarinus off.</w:delText>
              </w:r>
            </w:del>
          </w:p>
        </w:tc>
        <w:tc>
          <w:tcPr>
            <w:tcW w:w="1061"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65" w:author="Unknown Author" w:date="2021-12-15T22:09:57Z"/>
              </w:rPr>
            </w:pPr>
            <w:del w:id="1564" w:author="Unknown Author" w:date="2021-12-15T22:09:57Z">
              <w:r>
                <w:rPr>
                  <w:rFonts w:eastAsia="Times New Roman" w:cs="Arial" w:ascii="Arial" w:hAnsi="Arial"/>
                  <w:sz w:val="20"/>
                  <w:szCs w:val="20"/>
                  <w:lang w:val="fr-FR"/>
                </w:rPr>
                <w:delText>D13S2</w:delText>
              </w:r>
            </w:del>
          </w:p>
        </w:tc>
        <w:tc>
          <w:tcPr>
            <w:tcW w:w="6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67" w:author="Unknown Author" w:date="2021-12-15T22:09:57Z"/>
              </w:rPr>
            </w:pPr>
            <w:del w:id="1566" w:author="Unknown Author" w:date="2021-12-15T22:09:57Z">
              <w:r>
                <w:rPr>
                  <w:rFonts w:eastAsia="Times New Roman" w:cs="Arial" w:ascii="Arial" w:hAnsi="Arial"/>
                  <w:sz w:val="20"/>
                  <w:szCs w:val="20"/>
                  <w:lang w:val="fr-FR"/>
                </w:rPr>
                <w:delText>0.85</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69" w:author="Unknown Author" w:date="2021-12-15T22:09:57Z"/>
              </w:rPr>
            </w:pPr>
            <w:del w:id="1568" w:author="Unknown Author" w:date="2021-12-15T22:09:57Z">
              <w:r>
                <w:rPr>
                  <w:rFonts w:eastAsia="Times New Roman" w:cs="Arial" w:ascii="Arial" w:hAnsi="Arial"/>
                  <w:sz w:val="20"/>
                  <w:szCs w:val="20"/>
                  <w:lang w:val="fr-FR"/>
                </w:rPr>
                <w:delText>19.0</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71" w:author="Unknown Author" w:date="2021-12-15T22:09:57Z"/>
              </w:rPr>
            </w:pPr>
            <w:del w:id="1570" w:author="Unknown Author" w:date="2021-12-15T22:09:57Z">
              <w:r>
                <w:rPr>
                  <w:rFonts w:eastAsia="Times New Roman" w:cs="Arial" w:ascii="Arial" w:hAnsi="Arial"/>
                  <w:sz w:val="20"/>
                  <w:szCs w:val="20"/>
                  <w:lang w:val="fr-FR"/>
                </w:rPr>
                <w:delText>24.7</w:delText>
              </w:r>
            </w:del>
          </w:p>
        </w:tc>
        <w:tc>
          <w:tcPr>
            <w:tcW w:w="616"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73" w:author="Unknown Author" w:date="2021-12-15T22:09:57Z"/>
              </w:rPr>
            </w:pPr>
            <w:del w:id="1572" w:author="Unknown Author" w:date="2021-12-15T22:09:57Z">
              <w:r>
                <w:rPr>
                  <w:rFonts w:eastAsia="Times New Roman" w:cs="Arial" w:ascii="Arial" w:hAnsi="Arial"/>
                  <w:sz w:val="20"/>
                  <w:szCs w:val="20"/>
                  <w:lang w:val="fr-FR"/>
                </w:rPr>
                <w:delText>0.87</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75" w:author="Unknown Author" w:date="2021-12-15T22:09:57Z"/>
              </w:rPr>
            </w:pPr>
            <w:del w:id="1574" w:author="Unknown Author" w:date="2021-12-15T22:09:57Z">
              <w:r>
                <w:rPr>
                  <w:rFonts w:eastAsia="Times New Roman" w:cs="Arial" w:ascii="Arial" w:hAnsi="Arial"/>
                  <w:sz w:val="20"/>
                  <w:szCs w:val="20"/>
                  <w:lang w:val="fr-FR"/>
                </w:rPr>
                <w:delText>19.1</w:delText>
              </w:r>
            </w:del>
          </w:p>
        </w:tc>
        <w:tc>
          <w:tcPr>
            <w:tcW w:w="929"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77" w:author="Unknown Author" w:date="2021-12-15T22:09:57Z"/>
              </w:rPr>
            </w:pPr>
            <w:del w:id="1576" w:author="Unknown Author" w:date="2021-12-15T22:09:57Z">
              <w:r>
                <w:rPr>
                  <w:rFonts w:eastAsia="Times New Roman" w:cs="Arial" w:ascii="Arial" w:hAnsi="Arial"/>
                  <w:sz w:val="20"/>
                  <w:szCs w:val="20"/>
                  <w:lang w:val="fr-FR"/>
                </w:rPr>
                <w:delText>17.5</w:delText>
              </w:r>
            </w:del>
          </w:p>
        </w:tc>
        <w:tc>
          <w:tcPr>
            <w:tcW w:w="616"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79" w:author="Unknown Author" w:date="2021-12-15T22:09:57Z"/>
              </w:rPr>
            </w:pPr>
            <w:del w:id="1578" w:author="Unknown Author" w:date="2021-12-15T22:09:57Z">
              <w:r>
                <w:rPr>
                  <w:rFonts w:eastAsia="Times New Roman" w:cs="Arial" w:ascii="Arial" w:hAnsi="Arial"/>
                  <w:sz w:val="20"/>
                  <w:szCs w:val="20"/>
                  <w:lang w:val="fr-FR"/>
                </w:rPr>
                <w:delText>0.78</w:delText>
              </w:r>
            </w:del>
          </w:p>
        </w:tc>
        <w:tc>
          <w:tcPr>
            <w:tcW w:w="915"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81" w:author="Unknown Author" w:date="2021-12-15T22:09:57Z"/>
              </w:rPr>
            </w:pPr>
            <w:del w:id="1580" w:author="Unknown Author" w:date="2021-12-15T22:09:57Z">
              <w:r>
                <w:rPr>
                  <w:rFonts w:eastAsia="Times New Roman" w:cs="Arial" w:ascii="Arial" w:hAnsi="Arial"/>
                  <w:sz w:val="20"/>
                  <w:szCs w:val="20"/>
                  <w:lang w:val="fr-FR"/>
                </w:rPr>
                <w:delText>37.3</w:delText>
              </w:r>
            </w:del>
          </w:p>
        </w:tc>
        <w:tc>
          <w:tcPr>
            <w:tcW w:w="929" w:type="dxa"/>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83" w:author="Unknown Author" w:date="2021-12-15T22:09:57Z"/>
              </w:rPr>
            </w:pPr>
            <w:del w:id="1582" w:author="Unknown Author" w:date="2021-12-15T22:09:57Z">
              <w:r>
                <w:rPr>
                  <w:rFonts w:eastAsia="Times New Roman" w:cs="Arial" w:ascii="Arial" w:hAnsi="Arial"/>
                  <w:sz w:val="20"/>
                  <w:szCs w:val="20"/>
                  <w:lang w:val="fr-FR"/>
                </w:rPr>
                <w:delText>14.5</w:delText>
              </w:r>
            </w:del>
          </w:p>
        </w:tc>
        <w:tc>
          <w:tcPr>
            <w:tcW w:w="6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85" w:author="Unknown Author" w:date="2021-12-15T22:09:57Z"/>
              </w:rPr>
            </w:pPr>
            <w:del w:id="1584" w:author="Unknown Author" w:date="2021-12-15T22:09:57Z">
              <w:r>
                <w:rPr>
                  <w:rFonts w:eastAsia="Times New Roman" w:cs="Arial" w:ascii="Arial" w:hAnsi="Arial"/>
                  <w:sz w:val="20"/>
                  <w:szCs w:val="20"/>
                  <w:lang w:val="fr-FR"/>
                </w:rPr>
                <w:delText>0.86</w:delText>
              </w:r>
            </w:del>
          </w:p>
        </w:tc>
        <w:tc>
          <w:tcPr>
            <w:tcW w:w="915"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87" w:author="Unknown Author" w:date="2021-12-15T22:09:57Z"/>
              </w:rPr>
            </w:pPr>
            <w:del w:id="1586" w:author="Unknown Author" w:date="2021-12-15T22:09:57Z">
              <w:r>
                <w:rPr>
                  <w:rFonts w:eastAsia="Times New Roman" w:cs="Arial" w:ascii="Arial" w:hAnsi="Arial"/>
                  <w:sz w:val="20"/>
                  <w:szCs w:val="20"/>
                  <w:lang w:val="fr-FR"/>
                </w:rPr>
                <w:delText>19.8</w:delText>
              </w:r>
            </w:del>
          </w:p>
        </w:tc>
        <w:tc>
          <w:tcPr>
            <w:tcW w:w="930" w:type="dxa"/>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89" w:author="Unknown Author" w:date="2021-12-15T22:09:57Z"/>
              </w:rPr>
            </w:pPr>
            <w:del w:id="1588" w:author="Unknown Author" w:date="2021-12-15T22:09:57Z">
              <w:r>
                <w:rPr>
                  <w:rFonts w:eastAsia="Times New Roman" w:cs="Arial" w:ascii="Arial" w:hAnsi="Arial"/>
                  <w:sz w:val="20"/>
                  <w:szCs w:val="20"/>
                  <w:lang w:val="fr-FR"/>
                </w:rPr>
                <w:delText>19.1</w:delText>
              </w:r>
            </w:del>
          </w:p>
        </w:tc>
      </w:tr>
      <w:tr>
        <w:trPr>
          <w:trHeight w:val="300" w:hRule="atLeast"/>
        </w:trPr>
        <w:tc>
          <w:tcPr>
            <w:tcW w:w="1879"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i/>
                <w:i/>
                <w:iCs/>
                <w:sz w:val="20"/>
                <w:szCs w:val="20"/>
                <w:lang w:val="fr-FR"/>
                <w:del w:id="1591" w:author="Unknown Author" w:date="2021-12-15T22:09:57Z"/>
              </w:rPr>
            </w:pPr>
            <w:del w:id="1590" w:author="Unknown Author" w:date="2021-12-15T22:09:57Z">
              <w:r>
                <w:rPr>
                  <w:rFonts w:eastAsia="Times New Roman" w:cs="Arial" w:ascii="Arial" w:hAnsi="Arial"/>
                  <w:i/>
                  <w:iCs/>
                  <w:sz w:val="20"/>
                  <w:szCs w:val="20"/>
                  <w:lang w:val="fr-FR"/>
                </w:rPr>
                <w:delText>Rosmarinus off.</w:delText>
              </w:r>
            </w:del>
          </w:p>
        </w:tc>
        <w:tc>
          <w:tcPr>
            <w:tcW w:w="1061"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593" w:author="Unknown Author" w:date="2021-12-15T22:09:57Z"/>
              </w:rPr>
            </w:pPr>
            <w:del w:id="1592" w:author="Unknown Author" w:date="2021-12-15T22:09:57Z">
              <w:r>
                <w:rPr>
                  <w:rFonts w:eastAsia="Times New Roman" w:cs="Arial" w:ascii="Arial" w:hAnsi="Arial"/>
                  <w:sz w:val="20"/>
                  <w:szCs w:val="20"/>
                  <w:lang w:val="fr-FR"/>
                </w:rPr>
                <w:delText>D84S2</w:delText>
              </w:r>
            </w:del>
          </w:p>
        </w:tc>
        <w:tc>
          <w:tcPr>
            <w:tcW w:w="6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95" w:author="Unknown Author" w:date="2021-12-15T22:09:57Z"/>
              </w:rPr>
            </w:pPr>
            <w:del w:id="1594" w:author="Unknown Author" w:date="2021-12-15T22:09:57Z">
              <w:r>
                <w:rPr>
                  <w:rFonts w:eastAsia="Times New Roman" w:cs="Arial" w:ascii="Arial" w:hAnsi="Arial"/>
                  <w:sz w:val="20"/>
                  <w:szCs w:val="20"/>
                  <w:lang w:val="fr-FR"/>
                </w:rPr>
                <w:delText>0.83</w:delText>
              </w:r>
            </w:del>
          </w:p>
        </w:tc>
        <w:tc>
          <w:tcPr>
            <w:tcW w:w="9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97" w:author="Unknown Author" w:date="2021-12-15T22:09:57Z"/>
              </w:rPr>
            </w:pPr>
            <w:del w:id="1596" w:author="Unknown Author" w:date="2021-12-15T22:09:57Z">
              <w:r>
                <w:rPr>
                  <w:rFonts w:eastAsia="Times New Roman" w:cs="Arial" w:ascii="Arial" w:hAnsi="Arial"/>
                  <w:sz w:val="20"/>
                  <w:szCs w:val="20"/>
                  <w:lang w:val="fr-FR"/>
                </w:rPr>
                <w:delText>32.4</w:delText>
              </w:r>
            </w:del>
          </w:p>
        </w:tc>
        <w:tc>
          <w:tcPr>
            <w:tcW w:w="929"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599" w:author="Unknown Author" w:date="2021-12-15T22:09:57Z"/>
              </w:rPr>
            </w:pPr>
            <w:del w:id="1598" w:author="Unknown Author" w:date="2021-12-15T22:09:57Z">
              <w:r>
                <w:rPr>
                  <w:rFonts w:eastAsia="Times New Roman" w:cs="Arial" w:ascii="Arial" w:hAnsi="Arial"/>
                  <w:sz w:val="20"/>
                  <w:szCs w:val="20"/>
                  <w:lang w:val="fr-FR"/>
                </w:rPr>
                <w:delText>14.1</w:delText>
              </w:r>
            </w:del>
          </w:p>
        </w:tc>
        <w:tc>
          <w:tcPr>
            <w:tcW w:w="616"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01" w:author="Unknown Author" w:date="2021-12-15T22:09:57Z"/>
              </w:rPr>
            </w:pPr>
            <w:del w:id="1600" w:author="Unknown Author" w:date="2021-12-15T22:09:57Z">
              <w:r>
                <w:rPr>
                  <w:rFonts w:eastAsia="Times New Roman" w:cs="Arial" w:ascii="Arial" w:hAnsi="Arial"/>
                  <w:sz w:val="20"/>
                  <w:szCs w:val="20"/>
                  <w:lang w:val="fr-FR"/>
                </w:rPr>
                <w:delText>0.93</w:delText>
              </w:r>
            </w:del>
          </w:p>
        </w:tc>
        <w:tc>
          <w:tcPr>
            <w:tcW w:w="9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03" w:author="Unknown Author" w:date="2021-12-15T22:09:57Z"/>
              </w:rPr>
            </w:pPr>
            <w:del w:id="1602" w:author="Unknown Author" w:date="2021-12-15T22:09:57Z">
              <w:r>
                <w:rPr>
                  <w:rFonts w:eastAsia="Times New Roman" w:cs="Arial" w:ascii="Arial" w:hAnsi="Arial"/>
                  <w:sz w:val="20"/>
                  <w:szCs w:val="20"/>
                  <w:lang w:val="fr-FR"/>
                </w:rPr>
                <w:delText>10.2</w:delText>
              </w:r>
            </w:del>
          </w:p>
        </w:tc>
        <w:tc>
          <w:tcPr>
            <w:tcW w:w="929"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05" w:author="Unknown Author" w:date="2021-12-15T22:09:57Z"/>
              </w:rPr>
            </w:pPr>
            <w:del w:id="1604" w:author="Unknown Author" w:date="2021-12-15T22:09:57Z">
              <w:r>
                <w:rPr>
                  <w:rFonts w:eastAsia="Times New Roman" w:cs="Arial" w:ascii="Arial" w:hAnsi="Arial"/>
                  <w:sz w:val="20"/>
                  <w:szCs w:val="20"/>
                  <w:lang w:val="fr-FR"/>
                </w:rPr>
                <w:delText>18.1</w:delText>
              </w:r>
            </w:del>
          </w:p>
        </w:tc>
        <w:tc>
          <w:tcPr>
            <w:tcW w:w="616"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607" w:author="Unknown Author" w:date="2021-12-15T22:09:57Z"/>
              </w:rPr>
            </w:pPr>
            <w:del w:id="1606" w:author="Unknown Author" w:date="2021-12-15T22:09:57Z">
              <w:r>
                <w:rPr>
                  <w:rFonts w:eastAsia="Times New Roman" w:cs="Arial" w:ascii="Arial" w:hAnsi="Arial"/>
                  <w:sz w:val="20"/>
                  <w:szCs w:val="20"/>
                  <w:lang w:val="fr-FR"/>
                </w:rPr>
                <w:delText>0.75</w:delText>
              </w:r>
            </w:del>
          </w:p>
        </w:tc>
        <w:tc>
          <w:tcPr>
            <w:tcW w:w="915"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609" w:author="Unknown Author" w:date="2021-12-15T22:09:57Z"/>
              </w:rPr>
            </w:pPr>
            <w:del w:id="1608" w:author="Unknown Author" w:date="2021-12-15T22:09:57Z">
              <w:r>
                <w:rPr>
                  <w:rFonts w:eastAsia="Times New Roman" w:cs="Arial" w:ascii="Arial" w:hAnsi="Arial"/>
                  <w:sz w:val="20"/>
                  <w:szCs w:val="20"/>
                  <w:lang w:val="fr-FR"/>
                </w:rPr>
                <w:delText>47.2</w:delText>
              </w:r>
            </w:del>
          </w:p>
        </w:tc>
        <w:tc>
          <w:tcPr>
            <w:tcW w:w="929" w:type="dxa"/>
            <w:tcBorders>
              <w:bottom w:val="single" w:sz="4" w:space="0" w:color="000000"/>
            </w:tcBorders>
            <w:shd w:color="000000" w:fill="E7E6E6" w:val="clear"/>
            <w:vAlign w:val="bottom"/>
          </w:tcPr>
          <w:p>
            <w:pPr>
              <w:pStyle w:val="Normal"/>
              <w:spacing w:lineRule="auto" w:line="240" w:before="0" w:after="60"/>
              <w:jc w:val="left"/>
              <w:rPr>
                <w:rFonts w:ascii="Arial" w:hAnsi="Arial" w:eastAsia="Times New Roman" w:cs="Arial"/>
                <w:sz w:val="20"/>
                <w:szCs w:val="20"/>
                <w:lang w:val="fr-FR"/>
                <w:del w:id="1611" w:author="Unknown Author" w:date="2021-12-15T22:09:57Z"/>
              </w:rPr>
            </w:pPr>
            <w:del w:id="1610" w:author="Unknown Author" w:date="2021-12-15T22:09:57Z">
              <w:r>
                <w:rPr>
                  <w:rFonts w:eastAsia="Times New Roman" w:cs="Arial" w:ascii="Arial" w:hAnsi="Arial"/>
                  <w:sz w:val="20"/>
                  <w:szCs w:val="20"/>
                  <w:lang w:val="fr-FR"/>
                </w:rPr>
                <w:delText>7.0</w:delText>
              </w:r>
            </w:del>
          </w:p>
        </w:tc>
        <w:tc>
          <w:tcPr>
            <w:tcW w:w="6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13" w:author="Unknown Author" w:date="2021-12-15T22:09:57Z"/>
              </w:rPr>
            </w:pPr>
            <w:del w:id="1612" w:author="Unknown Author" w:date="2021-12-15T22:09:57Z">
              <w:r>
                <w:rPr>
                  <w:rFonts w:eastAsia="Times New Roman" w:cs="Arial" w:ascii="Arial" w:hAnsi="Arial"/>
                  <w:sz w:val="20"/>
                  <w:szCs w:val="20"/>
                  <w:lang w:val="fr-FR"/>
                </w:rPr>
                <w:delText>0.89</w:delText>
              </w:r>
            </w:del>
          </w:p>
        </w:tc>
        <w:tc>
          <w:tcPr>
            <w:tcW w:w="915"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15" w:author="Unknown Author" w:date="2021-12-15T22:09:57Z"/>
              </w:rPr>
            </w:pPr>
            <w:del w:id="1614" w:author="Unknown Author" w:date="2021-12-15T22:09:57Z">
              <w:r>
                <w:rPr>
                  <w:rFonts w:eastAsia="Times New Roman" w:cs="Arial" w:ascii="Arial" w:hAnsi="Arial"/>
                  <w:sz w:val="20"/>
                  <w:szCs w:val="20"/>
                  <w:lang w:val="fr-FR"/>
                </w:rPr>
                <w:delText>19.1</w:delText>
              </w:r>
            </w:del>
          </w:p>
        </w:tc>
        <w:tc>
          <w:tcPr>
            <w:tcW w:w="930" w:type="dxa"/>
            <w:tcBorders>
              <w:bottom w:val="single" w:sz="4" w:space="0" w:color="000000"/>
            </w:tcBorders>
            <w:shd w:color="auto" w:fill="auto" w:val="clear"/>
            <w:vAlign w:val="bottom"/>
          </w:tcPr>
          <w:p>
            <w:pPr>
              <w:pStyle w:val="Normal"/>
              <w:spacing w:lineRule="auto" w:line="240" w:before="0" w:after="60"/>
              <w:jc w:val="left"/>
              <w:rPr>
                <w:rFonts w:ascii="Arial" w:hAnsi="Arial" w:eastAsia="Times New Roman" w:cs="Arial"/>
                <w:sz w:val="20"/>
                <w:szCs w:val="20"/>
                <w:lang w:val="fr-FR"/>
                <w:del w:id="1617" w:author="Unknown Author" w:date="2021-12-15T22:09:57Z"/>
              </w:rPr>
            </w:pPr>
            <w:del w:id="1616" w:author="Unknown Author" w:date="2021-12-15T22:09:57Z">
              <w:r>
                <w:rPr>
                  <w:rFonts w:eastAsia="Times New Roman" w:cs="Arial" w:ascii="Arial" w:hAnsi="Arial"/>
                  <w:sz w:val="20"/>
                  <w:szCs w:val="20"/>
                  <w:lang w:val="fr-FR"/>
                </w:rPr>
                <w:delText>15.1</w:delText>
              </w:r>
            </w:del>
          </w:p>
        </w:tc>
      </w:tr>
    </w:tbl>
    <w:p>
      <w:pPr>
        <w:pStyle w:val="Normal"/>
        <w:spacing w:lineRule="auto" w:line="240"/>
        <w:jc w:val="left"/>
        <w:rPr>
          <w:sz w:val="16"/>
          <w:szCs w:val="16"/>
          <w:del w:id="1619" w:author="Unknown Author" w:date="2021-12-15T22:09:57Z"/>
        </w:rPr>
      </w:pPr>
      <w:del w:id="1618" w:author="Unknown Author" w:date="2021-12-15T22:09:57Z">
        <w:r>
          <w:rPr>
            <w:sz w:val="16"/>
            <w:szCs w:val="16"/>
          </w:rPr>
        </w:r>
      </w:del>
    </w:p>
    <w:p>
      <w:pPr>
        <w:pStyle w:val="Normal"/>
        <w:spacing w:before="0" w:after="60"/>
        <w:rPr>
          <w:sz w:val="20"/>
          <w:szCs w:val="20"/>
        </w:rPr>
      </w:pPr>
      <w:r>
        <w:rPr/>
      </w:r>
    </w:p>
    <w:sectPr>
      <w:type w:val="nextPage"/>
      <w:pgSz w:orient="landscape" w:w="16838" w:h="11906"/>
      <w:pgMar w:left="1417" w:right="1417" w:header="0" w:top="1417" w:footer="0" w:bottom="1417" w:gutter="0"/>
      <w:lnNumType w:countBy="1" w:restart="continuous" w:distance="28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Liberation Sans">
    <w:altName w:val="Arial"/>
    <w:charset w:val="01"/>
    <w:family w:val="swiss"/>
    <w:pitch w:val="variable"/>
  </w:font>
  <w:font w:name="Cambria Math">
    <w:charset w:val="01"/>
    <w:family w:val="roman"/>
    <w:pitch w:val="variable"/>
  </w:font>
  <w:font w:name="Arial">
    <w:charset w:val="01"/>
    <w:family w:val="roman"/>
    <w:pitch w:val="variable"/>
  </w:font>
  <w:font w:name="Calibri">
    <w:charset w:val="01"/>
    <w:family w:val="roman"/>
    <w:pitch w:val="variable"/>
  </w:font>
</w:fonts>
</file>

<file path=word/settings.xml><?xml version="1.0" encoding="utf-8"?>
<w:settings xmlns:w="http://schemas.openxmlformats.org/wordprocessingml/2006/main">
  <w:zoom w:percent="76"/>
  <w:revisionView w:insDel="0" w:formatting="0"/>
  <w:trackRevisions/>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34021"/>
    <w:pPr>
      <w:widowControl/>
      <w:bidi w:val="0"/>
      <w:spacing w:lineRule="auto" w:line="480" w:before="0" w:after="60"/>
      <w:jc w:val="both"/>
    </w:pPr>
    <w:rPr>
      <w:rFonts w:ascii="Times New Roman" w:hAnsi="Times New Roman" w:eastAsia="Cambria" w:cs="Times New Roman" w:eastAsiaTheme="minorHAnsi"/>
      <w:color w:val="000000"/>
      <w:kern w:val="0"/>
      <w:sz w:val="24"/>
      <w:szCs w:val="24"/>
      <w:lang w:eastAsia="fr-FR" w:val="en-US" w:bidi="ar-SA"/>
    </w:rPr>
  </w:style>
  <w:style w:type="paragraph" w:styleId="Heading1">
    <w:name w:val="Heading 1"/>
    <w:basedOn w:val="Normal"/>
    <w:link w:val="Heading1Char"/>
    <w:uiPriority w:val="9"/>
    <w:qFormat/>
    <w:rsid w:val="00534021"/>
    <w:pPr>
      <w:keepNext w:val="true"/>
      <w:spacing w:before="240" w:after="0"/>
      <w:outlineLvl w:val="0"/>
    </w:pPr>
    <w:rPr>
      <w:b/>
    </w:rPr>
  </w:style>
  <w:style w:type="paragraph" w:styleId="Heading2">
    <w:name w:val="Heading 2"/>
    <w:basedOn w:val="Normal"/>
    <w:next w:val="Normal"/>
    <w:link w:val="Heading2Char"/>
    <w:uiPriority w:val="9"/>
    <w:unhideWhenUsed/>
    <w:qFormat/>
    <w:rsid w:val="00534021"/>
    <w:pPr>
      <w:keepNext w:val="true"/>
      <w:spacing w:before="180" w:after="120"/>
      <w:jc w:val="left"/>
      <w:outlineLvl w:val="1"/>
    </w:pPr>
    <w:rPr>
      <w:i/>
      <w:iCs/>
    </w:rPr>
  </w:style>
  <w:style w:type="paragraph" w:styleId="Heading3">
    <w:name w:val="Heading 3"/>
    <w:basedOn w:val="NormalWeb"/>
    <w:next w:val="Normal"/>
    <w:link w:val="Heading3Char"/>
    <w:uiPriority w:val="9"/>
    <w:unhideWhenUsed/>
    <w:qFormat/>
    <w:rsid w:val="00534021"/>
    <w:pPr>
      <w:keepNext w:val="true"/>
      <w:spacing w:beforeAutospacing="0" w:before="120" w:afterAutospacing="0" w:after="120"/>
      <w:ind w:firstLine="425"/>
      <w:outlineLvl w:val="2"/>
    </w:pPr>
    <w:rPr>
      <w:iCs/>
      <w:u w:val="single"/>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534021"/>
    <w:rPr>
      <w:rFonts w:ascii="Times New Roman" w:hAnsi="Times New Roman" w:eastAsia="Cambria" w:cs="Times New Roman" w:eastAsiaTheme="minorHAnsi"/>
      <w:b/>
      <w:color w:val="000000"/>
      <w:lang w:eastAsia="fr-FR"/>
    </w:rPr>
  </w:style>
  <w:style w:type="character" w:styleId="Heading2Char" w:customStyle="1">
    <w:name w:val="Heading 2 Char"/>
    <w:basedOn w:val="DefaultParagraphFont"/>
    <w:link w:val="Heading2"/>
    <w:uiPriority w:val="9"/>
    <w:qFormat/>
    <w:rsid w:val="00534021"/>
    <w:rPr>
      <w:rFonts w:ascii="Times New Roman" w:hAnsi="Times New Roman" w:eastAsia="Cambria" w:cs="Times New Roman" w:eastAsiaTheme="minorHAnsi"/>
      <w:i/>
      <w:iCs/>
      <w:color w:val="000000"/>
      <w:lang w:eastAsia="fr-FR"/>
    </w:rPr>
  </w:style>
  <w:style w:type="character" w:styleId="Heading3Char" w:customStyle="1">
    <w:name w:val="Heading 3 Char"/>
    <w:basedOn w:val="DefaultParagraphFont"/>
    <w:link w:val="Heading3"/>
    <w:uiPriority w:val="9"/>
    <w:qFormat/>
    <w:rsid w:val="00534021"/>
    <w:rPr>
      <w:rFonts w:ascii="Times New Roman" w:hAnsi="Times New Roman" w:eastAsia="Cambria" w:cs="Times New Roman" w:eastAsiaTheme="minorHAnsi"/>
      <w:iCs/>
      <w:color w:val="000000"/>
      <w:u w:val="single"/>
      <w:lang w:eastAsia="fr-FR"/>
    </w:rPr>
  </w:style>
  <w:style w:type="character" w:styleId="PlaceholderText">
    <w:name w:val="Placeholder Text"/>
    <w:basedOn w:val="DefaultParagraphFont"/>
    <w:uiPriority w:val="99"/>
    <w:semiHidden/>
    <w:qFormat/>
    <w:rsid w:val="00534021"/>
    <w:rPr>
      <w:color w:val="808080"/>
    </w:rPr>
  </w:style>
  <w:style w:type="character" w:styleId="Annotationreference">
    <w:name w:val="annotation reference"/>
    <w:basedOn w:val="DefaultParagraphFont"/>
    <w:uiPriority w:val="99"/>
    <w:semiHidden/>
    <w:unhideWhenUsed/>
    <w:qFormat/>
    <w:rsid w:val="00534021"/>
    <w:rPr>
      <w:sz w:val="18"/>
      <w:szCs w:val="18"/>
    </w:rPr>
  </w:style>
  <w:style w:type="character" w:styleId="CommentTextChar" w:customStyle="1">
    <w:name w:val="Comment Text Char"/>
    <w:basedOn w:val="DefaultParagraphFont"/>
    <w:link w:val="CommentText"/>
    <w:uiPriority w:val="99"/>
    <w:semiHidden/>
    <w:qFormat/>
    <w:rsid w:val="00534021"/>
    <w:rPr>
      <w:rFonts w:ascii="Times New Roman" w:hAnsi="Times New Roman" w:eastAsia="Cambria" w:cs="Times New Roman" w:eastAsiaTheme="minorHAnsi"/>
      <w:color w:val="000000"/>
      <w:lang w:eastAsia="fr-FR"/>
    </w:rPr>
  </w:style>
  <w:style w:type="character" w:styleId="CommentSubjectChar" w:customStyle="1">
    <w:name w:val="Comment Subject Char"/>
    <w:basedOn w:val="CommentTextChar"/>
    <w:link w:val="CommentSubject"/>
    <w:uiPriority w:val="99"/>
    <w:semiHidden/>
    <w:qFormat/>
    <w:rsid w:val="00534021"/>
    <w:rPr>
      <w:rFonts w:ascii="Times New Roman" w:hAnsi="Times New Roman" w:eastAsia="Cambria" w:cs="Times New Roman" w:eastAsiaTheme="minorHAnsi"/>
      <w:b/>
      <w:bCs/>
      <w:color w:val="000000"/>
      <w:sz w:val="20"/>
      <w:szCs w:val="20"/>
      <w:lang w:eastAsia="fr-FR"/>
    </w:rPr>
  </w:style>
  <w:style w:type="character" w:styleId="BalloonTextChar" w:customStyle="1">
    <w:name w:val="Balloon Text Char"/>
    <w:basedOn w:val="DefaultParagraphFont"/>
    <w:link w:val="BalloonText"/>
    <w:uiPriority w:val="99"/>
    <w:semiHidden/>
    <w:qFormat/>
    <w:rsid w:val="00534021"/>
    <w:rPr>
      <w:rFonts w:ascii="Times New Roman" w:hAnsi="Times New Roman" w:eastAsia="Cambria" w:cs="Times New Roman" w:eastAsiaTheme="minorHAnsi"/>
      <w:color w:val="000000"/>
      <w:sz w:val="18"/>
      <w:szCs w:val="18"/>
      <w:lang w:eastAsia="fr-FR"/>
    </w:rPr>
  </w:style>
  <w:style w:type="character" w:styleId="Linenumber">
    <w:name w:val="line number"/>
    <w:basedOn w:val="DefaultParagraphFont"/>
    <w:uiPriority w:val="99"/>
    <w:semiHidden/>
    <w:unhideWhenUsed/>
    <w:qFormat/>
    <w:rsid w:val="00534021"/>
    <w:rPr/>
  </w:style>
  <w:style w:type="character" w:styleId="DocumentMapChar" w:customStyle="1">
    <w:name w:val="Document Map Char"/>
    <w:basedOn w:val="DefaultParagraphFont"/>
    <w:link w:val="DocumentMap"/>
    <w:uiPriority w:val="99"/>
    <w:semiHidden/>
    <w:qFormat/>
    <w:rsid w:val="00534021"/>
    <w:rPr>
      <w:rFonts w:ascii="Times New Roman" w:hAnsi="Times New Roman" w:eastAsia="Cambria" w:cs="Times New Roman" w:eastAsiaTheme="minorHAnsi"/>
      <w:color w:val="000000"/>
      <w:lang w:eastAsia="fr-FR"/>
    </w:rPr>
  </w:style>
  <w:style w:type="character" w:styleId="HeaderChar" w:customStyle="1">
    <w:name w:val="Header Char"/>
    <w:basedOn w:val="DefaultParagraphFont"/>
    <w:link w:val="Header"/>
    <w:uiPriority w:val="99"/>
    <w:qFormat/>
    <w:rsid w:val="00534021"/>
    <w:rPr>
      <w:rFonts w:ascii="Times New Roman" w:hAnsi="Times New Roman" w:cs="Times New Roman"/>
      <w:lang w:eastAsia="fr-FR"/>
    </w:rPr>
  </w:style>
  <w:style w:type="character" w:styleId="HeaderChar1" w:customStyle="1">
    <w:name w:val="Header Char1"/>
    <w:basedOn w:val="DefaultParagraphFont"/>
    <w:uiPriority w:val="99"/>
    <w:semiHidden/>
    <w:qFormat/>
    <w:rsid w:val="00534021"/>
    <w:rPr>
      <w:rFonts w:ascii="Times New Roman" w:hAnsi="Times New Roman" w:eastAsia="Cambria" w:cs="Times New Roman" w:eastAsiaTheme="minorHAnsi"/>
      <w:color w:val="000000"/>
      <w:lang w:eastAsia="fr-FR"/>
    </w:rPr>
  </w:style>
  <w:style w:type="character" w:styleId="FooterChar" w:customStyle="1">
    <w:name w:val="Footer Char"/>
    <w:basedOn w:val="DefaultParagraphFont"/>
    <w:link w:val="Footer"/>
    <w:uiPriority w:val="99"/>
    <w:qFormat/>
    <w:rsid w:val="00534021"/>
    <w:rPr>
      <w:rFonts w:ascii="Times New Roman" w:hAnsi="Times New Roman" w:cs="Times New Roman"/>
      <w:lang w:eastAsia="fr-FR"/>
    </w:rPr>
  </w:style>
  <w:style w:type="character" w:styleId="FooterChar1" w:customStyle="1">
    <w:name w:val="Footer Char1"/>
    <w:basedOn w:val="DefaultParagraphFont"/>
    <w:uiPriority w:val="99"/>
    <w:semiHidden/>
    <w:qFormat/>
    <w:rsid w:val="00534021"/>
    <w:rPr>
      <w:rFonts w:ascii="Times New Roman" w:hAnsi="Times New Roman" w:eastAsia="Cambria" w:cs="Times New Roman" w:eastAsiaTheme="minorHAnsi"/>
      <w:color w:val="000000"/>
      <w:lang w:eastAsia="fr-FR"/>
    </w:rPr>
  </w:style>
  <w:style w:type="character" w:styleId="InternetLink">
    <w:name w:val="Hyperlink"/>
    <w:basedOn w:val="DefaultParagraphFont"/>
    <w:uiPriority w:val="99"/>
    <w:unhideWhenUsed/>
    <w:rsid w:val="00534021"/>
    <w:rPr>
      <w:color w:val="0000FF" w:themeColor="hyperlink"/>
      <w:u w:val="single"/>
    </w:rPr>
  </w:style>
  <w:style w:type="character" w:styleId="Pbtoclink" w:customStyle="1">
    <w:name w:val="pb_toc_link"/>
    <w:basedOn w:val="DefaultParagraphFont"/>
    <w:qFormat/>
    <w:rsid w:val="00534021"/>
    <w:rPr/>
  </w:style>
  <w:style w:type="character" w:styleId="Strong">
    <w:name w:val="Strong"/>
    <w:basedOn w:val="DefaultParagraphFont"/>
    <w:uiPriority w:val="22"/>
    <w:qFormat/>
    <w:rsid w:val="00534021"/>
    <w:rPr>
      <w:b/>
      <w:bCs/>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534021"/>
    <w:pPr>
      <w:spacing w:beforeAutospacing="1" w:afterAutospacing="1"/>
    </w:pPr>
    <w:rPr/>
  </w:style>
  <w:style w:type="paragraph" w:styleId="Equation" w:customStyle="1">
    <w:name w:val="equation"/>
    <w:basedOn w:val="Normal"/>
    <w:qFormat/>
    <w:rsid w:val="00534021"/>
    <w:pPr>
      <w:spacing w:before="240" w:after="240"/>
    </w:pPr>
    <w:rPr>
      <w:rFonts w:ascii="Cambria Math" w:hAnsi="Cambria Math"/>
      <w:i/>
    </w:rPr>
  </w:style>
  <w:style w:type="paragraph" w:styleId="Annotationtext">
    <w:name w:val="annotation text"/>
    <w:basedOn w:val="Normal"/>
    <w:link w:val="CommentTextChar"/>
    <w:uiPriority w:val="99"/>
    <w:semiHidden/>
    <w:unhideWhenUsed/>
    <w:qFormat/>
    <w:rsid w:val="00534021"/>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534021"/>
    <w:pPr/>
    <w:rPr>
      <w:b/>
      <w:bCs/>
      <w:sz w:val="20"/>
      <w:szCs w:val="20"/>
    </w:rPr>
  </w:style>
  <w:style w:type="paragraph" w:styleId="BalloonText">
    <w:name w:val="Balloon Text"/>
    <w:basedOn w:val="Normal"/>
    <w:link w:val="BalloonTextChar"/>
    <w:uiPriority w:val="99"/>
    <w:semiHidden/>
    <w:unhideWhenUsed/>
    <w:qFormat/>
    <w:rsid w:val="00534021"/>
    <w:pPr>
      <w:spacing w:lineRule="auto" w:line="240" w:before="0" w:after="0"/>
    </w:pPr>
    <w:rPr>
      <w:sz w:val="18"/>
      <w:szCs w:val="18"/>
    </w:rPr>
  </w:style>
  <w:style w:type="paragraph" w:styleId="References" w:customStyle="1">
    <w:name w:val="references"/>
    <w:qFormat/>
    <w:rsid w:val="00534021"/>
    <w:pPr>
      <w:widowControl/>
      <w:bidi w:val="0"/>
      <w:spacing w:lineRule="auto" w:line="360" w:before="60" w:after="0"/>
      <w:ind w:left="482" w:hanging="482"/>
      <w:jc w:val="both"/>
    </w:pPr>
    <w:rPr>
      <w:rFonts w:ascii="Times New Roman" w:hAnsi="Times New Roman" w:eastAsia="Cambria" w:cs="Times New Roman" w:eastAsiaTheme="minorHAnsi"/>
      <w:color w:val="auto"/>
      <w:kern w:val="0"/>
      <w:sz w:val="20"/>
      <w:szCs w:val="20"/>
      <w:lang w:eastAsia="fr-FR" w:val="en-US" w:bidi="ar-SA"/>
    </w:rPr>
  </w:style>
  <w:style w:type="paragraph" w:styleId="DocumentMap">
    <w:name w:val="Document Map"/>
    <w:basedOn w:val="Normal"/>
    <w:link w:val="DocumentMapChar"/>
    <w:uiPriority w:val="99"/>
    <w:semiHidden/>
    <w:unhideWhenUsed/>
    <w:qFormat/>
    <w:rsid w:val="00534021"/>
    <w:pPr>
      <w:spacing w:lineRule="auto" w:line="240" w:before="0" w:after="0"/>
    </w:pPr>
    <w:rPr/>
  </w:style>
  <w:style w:type="paragraph" w:styleId="Revision">
    <w:name w:val="Revision"/>
    <w:uiPriority w:val="99"/>
    <w:semiHidden/>
    <w:qFormat/>
    <w:rsid w:val="00534021"/>
    <w:pPr>
      <w:widowControl/>
      <w:bidi w:val="0"/>
      <w:spacing w:before="0" w:after="0"/>
      <w:jc w:val="left"/>
    </w:pPr>
    <w:rPr>
      <w:rFonts w:ascii="Times New Roman" w:hAnsi="Times New Roman" w:eastAsia="Cambria" w:cs="Times New Roman" w:eastAsiaTheme="minorHAnsi"/>
      <w:color w:val="000000"/>
      <w:kern w:val="0"/>
      <w:sz w:val="24"/>
      <w:szCs w:val="24"/>
      <w:lang w:eastAsia="fr-FR" w:val="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534021"/>
    <w:pPr>
      <w:suppressLineNumbers/>
      <w:tabs>
        <w:tab w:val="clear" w:pos="720"/>
        <w:tab w:val="center" w:pos="4536" w:leader="none"/>
        <w:tab w:val="right" w:pos="9072" w:leader="none"/>
      </w:tabs>
      <w:spacing w:lineRule="auto" w:line="240" w:before="0" w:after="0"/>
    </w:pPr>
    <w:rPr>
      <w:rFonts w:eastAsia="ＭＳ 明朝" w:eastAsiaTheme="minorEastAsia"/>
      <w:color w:val="000000"/>
      <w:shd w:fill="FFFFFF" w:val="clear"/>
    </w:rPr>
  </w:style>
  <w:style w:type="paragraph" w:styleId="Footer">
    <w:name w:val="Footer"/>
    <w:basedOn w:val="Normal"/>
    <w:link w:val="FooterChar"/>
    <w:uiPriority w:val="99"/>
    <w:unhideWhenUsed/>
    <w:rsid w:val="00534021"/>
    <w:pPr>
      <w:suppressLineNumbers/>
      <w:tabs>
        <w:tab w:val="clear" w:pos="720"/>
        <w:tab w:val="center" w:pos="4536" w:leader="none"/>
        <w:tab w:val="right" w:pos="9072" w:leader="none"/>
      </w:tabs>
      <w:spacing w:lineRule="auto" w:line="240" w:before="0" w:after="0"/>
    </w:pPr>
    <w:rPr>
      <w:rFonts w:eastAsia="ＭＳ 明朝" w:eastAsiaTheme="minorEastAsia"/>
      <w:color w:val="000000"/>
      <w:shd w:fill="FFFFFF" w:val="clea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Application>LibreOffice/6.4.7.2$Linux_X86_64 LibreOffice_project/40$Build-2</Application>
  <Pages>3</Pages>
  <Words>1064</Words>
  <Characters>4464</Characters>
  <CharactersWithSpaces>4541</CharactersWithSpaces>
  <Paragraphs>1232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2018-08-01T07:06:00Z</dcterms:created>
  <dc:creator>Passang Sherpa</dc:creator>
  <dc:description/>
  <dc:language>en-CA</dc:language>
  <cp:lastModifiedBy/>
  <dcterms:modified xsi:type="dcterms:W3CDTF">2021-12-15T22:11:17Z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